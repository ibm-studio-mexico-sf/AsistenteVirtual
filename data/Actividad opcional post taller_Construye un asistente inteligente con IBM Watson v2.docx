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C3C9FB" w14:textId="77777777" w:rsidR="00EA54D7" w:rsidRPr="00293AA7" w:rsidRDefault="00EA54D7" w:rsidP="00EA54D7">
      <w:pPr>
        <w:jc w:val="both"/>
        <w:rPr>
          <w:ins w:id="0" w:author="Usuario de Microsoft Office" w:date="2019-05-21T20:50:00Z"/>
          <w:rFonts w:ascii="IBM Plex Sans" w:eastAsia="Times New Roman" w:hAnsi="IBM Plex Sans" w:cs="Arial"/>
          <w:lang w:val="es-ES" w:eastAsia="es-ES_tradnl"/>
        </w:rPr>
      </w:pPr>
      <w:ins w:id="1" w:author="Usuario de Microsoft Office" w:date="2019-05-21T20:50:00Z">
        <w:r w:rsidRPr="00293AA7">
          <w:rPr>
            <w:rFonts w:ascii="IBM Plex Sans" w:eastAsia="Times New Roman" w:hAnsi="IBM Plex Sans" w:cs="Arial"/>
            <w:lang w:val="es-ES" w:eastAsia="es-ES_tradnl"/>
          </w:rPr>
          <w:t xml:space="preserve">Hola! </w:t>
        </w:r>
        <w:r>
          <w:rPr>
            <w:rFonts w:ascii="IBM Plex Sans" w:eastAsia="Times New Roman" w:hAnsi="IBM Plex Sans" w:cs="Arial"/>
            <w:lang w:val="es-ES" w:eastAsia="es-ES_tradnl"/>
          </w:rPr>
          <w:t>Gracias por haber participado</w:t>
        </w:r>
        <w:r w:rsidRPr="00293AA7">
          <w:rPr>
            <w:rFonts w:ascii="IBM Plex Sans" w:eastAsia="Times New Roman" w:hAnsi="IBM Plex Sans" w:cs="Arial"/>
            <w:lang w:val="es-ES" w:eastAsia="es-ES_tradnl"/>
          </w:rPr>
          <w:t xml:space="preserve"> en el taller “Construye un asistente inteligente con IBM Watson”, asegúrate de contar con los pre-requisitos y con </w:t>
        </w:r>
        <w:r>
          <w:rPr>
            <w:rFonts w:ascii="IBM Plex Sans" w:eastAsia="Times New Roman" w:hAnsi="IBM Plex Sans" w:cs="Arial"/>
            <w:lang w:val="es-ES" w:eastAsia="es-ES_tradnl"/>
          </w:rPr>
          <w:t>esta guía para realizar la actividad opcional post taller</w:t>
        </w:r>
        <w:r w:rsidRPr="00293AA7">
          <w:rPr>
            <w:rFonts w:ascii="IBM Plex Sans" w:eastAsia="Times New Roman" w:hAnsi="IBM Plex Sans" w:cs="Arial"/>
            <w:lang w:val="es-ES" w:eastAsia="es-ES_tradnl"/>
          </w:rPr>
          <w:t>.</w:t>
        </w:r>
      </w:ins>
    </w:p>
    <w:p w14:paraId="7E289D83" w14:textId="77777777" w:rsidR="00EA54D7" w:rsidRPr="00F81C23" w:rsidRDefault="00EA54D7" w:rsidP="00EA54D7">
      <w:pPr>
        <w:jc w:val="both"/>
        <w:rPr>
          <w:ins w:id="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72FAA31" w14:textId="77777777" w:rsidR="00EA54D7" w:rsidRPr="00DE0519" w:rsidRDefault="00EA54D7" w:rsidP="00EA54D7">
      <w:pPr>
        <w:spacing w:line="360" w:lineRule="auto"/>
        <w:jc w:val="both"/>
        <w:outlineLvl w:val="0"/>
        <w:rPr>
          <w:ins w:id="3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ins w:id="4" w:author="Usuario de Microsoft Office" w:date="2019-05-21T20:50:00Z"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Pre-requisito:</w:t>
        </w:r>
      </w:ins>
    </w:p>
    <w:p w14:paraId="7AA10086" w14:textId="77777777" w:rsidR="00EA54D7" w:rsidRPr="000B4F8A" w:rsidRDefault="00EA54D7" w:rsidP="00EA54D7">
      <w:pPr>
        <w:pStyle w:val="Prrafodelista"/>
        <w:numPr>
          <w:ilvl w:val="0"/>
          <w:numId w:val="6"/>
        </w:numPr>
        <w:jc w:val="both"/>
        <w:rPr>
          <w:ins w:id="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6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Haber participado en el taller y/o completado las actividades creando tus intenciones, entidades y diálogos.</w:t>
        </w:r>
      </w:ins>
    </w:p>
    <w:p w14:paraId="0D9E1616" w14:textId="77777777" w:rsidR="00EA54D7" w:rsidRDefault="00EA54D7" w:rsidP="00EA54D7">
      <w:pPr>
        <w:numPr>
          <w:ilvl w:val="0"/>
          <w:numId w:val="3"/>
        </w:numPr>
        <w:jc w:val="both"/>
        <w:outlineLvl w:val="0"/>
        <w:rPr>
          <w:ins w:id="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8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Debes tener una cuenta en GitHub</w:t>
        </w:r>
      </w:ins>
    </w:p>
    <w:p w14:paraId="04C1F1C8" w14:textId="77777777" w:rsidR="00EA54D7" w:rsidRPr="00EB59D3" w:rsidRDefault="00EA54D7" w:rsidP="00EA54D7">
      <w:pPr>
        <w:numPr>
          <w:ilvl w:val="0"/>
          <w:numId w:val="3"/>
        </w:numPr>
        <w:jc w:val="both"/>
        <w:outlineLvl w:val="0"/>
        <w:rPr>
          <w:ins w:id="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commentRangeStart w:id="10"/>
      <w:ins w:id="11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Debes tener instalado Nodejs versión: 8.11.4.</w:t>
        </w:r>
      </w:ins>
    </w:p>
    <w:p w14:paraId="1F654A71" w14:textId="77777777" w:rsidR="00EA54D7" w:rsidRPr="00EB59D3" w:rsidRDefault="00EA54D7" w:rsidP="00EA54D7">
      <w:pPr>
        <w:numPr>
          <w:ilvl w:val="1"/>
          <w:numId w:val="4"/>
        </w:numPr>
        <w:tabs>
          <w:tab w:val="clear" w:pos="1440"/>
          <w:tab w:val="num" w:pos="1080"/>
        </w:tabs>
        <w:jc w:val="both"/>
        <w:outlineLvl w:val="0"/>
        <w:rPr>
          <w:ins w:id="1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3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Si no lo tienes ingresa a la página </w:t>
        </w:r>
        <w:r>
          <w:fldChar w:fldCharType="begin"/>
        </w:r>
        <w:r>
          <w:instrText xml:space="preserve"> HYPERLINK "https://nodejs.org/es/download/" </w:instrText>
        </w:r>
        <w:r>
          <w:fldChar w:fldCharType="separate"/>
        </w:r>
        <w:r w:rsidRPr="00EB59D3">
          <w:rPr>
            <w:b/>
            <w:color w:val="72A1FB"/>
            <w:u w:val="single"/>
            <w:lang w:val="es-ES" w:eastAsia="es-ES_tradnl"/>
          </w:rPr>
          <w:t>https://nodejs.org/es/download/</w:t>
        </w:r>
        <w:r>
          <w:rPr>
            <w:b/>
            <w:color w:val="72A1FB"/>
            <w:u w:val="single"/>
            <w:lang w:val="es-ES" w:eastAsia="es-ES_tradnl"/>
          </w:rPr>
          <w:fldChar w:fldCharType="end"/>
        </w:r>
      </w:ins>
    </w:p>
    <w:commentRangeEnd w:id="10"/>
    <w:p w14:paraId="0BE5A127" w14:textId="77777777" w:rsidR="00EA54D7" w:rsidRPr="00EB59D3" w:rsidRDefault="00EA54D7" w:rsidP="00EA54D7">
      <w:pPr>
        <w:numPr>
          <w:ilvl w:val="1"/>
          <w:numId w:val="4"/>
        </w:numPr>
        <w:tabs>
          <w:tab w:val="clear" w:pos="1440"/>
          <w:tab w:val="num" w:pos="1080"/>
        </w:tabs>
        <w:jc w:val="both"/>
        <w:outlineLvl w:val="0"/>
        <w:rPr>
          <w:ins w:id="1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5" w:author="Usuario de Microsoft Office" w:date="2019-05-21T20:50:00Z">
        <w:r>
          <w:rPr>
            <w:rStyle w:val="Refdecomentario"/>
          </w:rPr>
          <w:commentReference w:id="10"/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Realiza la instalación conforme a las instrucciones.</w:t>
        </w:r>
      </w:ins>
    </w:p>
    <w:p w14:paraId="01A0D168" w14:textId="77777777" w:rsidR="00995AFE" w:rsidRDefault="00995AFE" w:rsidP="00EA54D7">
      <w:pPr>
        <w:jc w:val="both"/>
        <w:outlineLvl w:val="0"/>
        <w:rPr>
          <w:ins w:id="1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F6930DF" w14:textId="77777777" w:rsidR="00EA54D7" w:rsidRPr="00DE0519" w:rsidRDefault="00EA54D7" w:rsidP="00EA54D7">
      <w:pPr>
        <w:spacing w:line="360" w:lineRule="auto"/>
        <w:jc w:val="both"/>
        <w:outlineLvl w:val="0"/>
        <w:rPr>
          <w:ins w:id="17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ins w:id="18" w:author="Usuario de Microsoft Office" w:date="2019-05-21T20:50:00Z"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Instructivo de</w:t>
        </w:r>
        <w:r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 xml:space="preserve"> </w:t>
        </w:r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l</w:t>
        </w:r>
        <w:r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a</w:t>
        </w:r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 xml:space="preserve"> </w:t>
        </w:r>
        <w:r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actividad</w:t>
        </w:r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:</w:t>
        </w:r>
      </w:ins>
    </w:p>
    <w:p w14:paraId="5184A03F" w14:textId="77777777" w:rsidR="00EA54D7" w:rsidRPr="00274D82" w:rsidRDefault="00EA54D7" w:rsidP="00EA54D7">
      <w:pPr>
        <w:jc w:val="both"/>
        <w:rPr>
          <w:ins w:id="19" w:author="Usuario de Microsoft Office" w:date="2019-05-21T20:50:00Z"/>
          <w:rFonts w:ascii="IBM Plex Sans" w:hAnsi="IBM Plex Sans"/>
          <w:bCs/>
          <w:sz w:val="22"/>
          <w:szCs w:val="22"/>
        </w:rPr>
      </w:pPr>
      <w:ins w:id="20" w:author="Usuario de Microsoft Office" w:date="2019-05-21T20:50:00Z">
        <w:r w:rsidRPr="00274D82">
          <w:rPr>
            <w:rFonts w:ascii="IBM Plex Sans" w:hAnsi="IBM Plex Sans"/>
            <w:bCs/>
            <w:sz w:val="22"/>
            <w:szCs w:val="22"/>
          </w:rPr>
          <w:t>En esta actividad lo que haremos es conectar el servicio de Watson Assistant que creaste du</w:t>
        </w:r>
        <w:r>
          <w:rPr>
            <w:rFonts w:ascii="IBM Plex Sans" w:hAnsi="IBM Plex Sans"/>
            <w:bCs/>
            <w:sz w:val="22"/>
            <w:szCs w:val="22"/>
          </w:rPr>
          <w:t>rante el taller a una aplicación muy sencilla, para que puedas interactuar con tu asistente desde una interfaz real.</w:t>
        </w:r>
      </w:ins>
    </w:p>
    <w:p w14:paraId="6804646E" w14:textId="77777777" w:rsidR="00EA54D7" w:rsidRDefault="00EA54D7" w:rsidP="00EA54D7">
      <w:pPr>
        <w:jc w:val="both"/>
        <w:rPr>
          <w:ins w:id="21" w:author="Usuario de Microsoft Office" w:date="2019-05-21T20:50:00Z"/>
          <w:rFonts w:ascii="IBM Plex Sans" w:hAnsi="IBM Plex Sans"/>
          <w:b/>
          <w:bCs/>
          <w:i/>
          <w:sz w:val="22"/>
          <w:szCs w:val="22"/>
        </w:rPr>
      </w:pPr>
    </w:p>
    <w:p w14:paraId="0B8DBE1C" w14:textId="77777777" w:rsidR="00EA54D7" w:rsidRDefault="00EA54D7" w:rsidP="00EA54D7">
      <w:pPr>
        <w:jc w:val="both"/>
        <w:rPr>
          <w:ins w:id="22" w:author="Usuario de Microsoft Office" w:date="2019-05-21T20:50:00Z"/>
          <w:rFonts w:ascii="IBM Plex Sans" w:hAnsi="IBM Plex Sans"/>
          <w:bCs/>
          <w:sz w:val="22"/>
          <w:szCs w:val="22"/>
        </w:rPr>
      </w:pPr>
      <w:ins w:id="23" w:author="Usuario de Microsoft Office" w:date="2019-05-21T20:50:00Z">
        <w:r w:rsidRPr="00274D82">
          <w:rPr>
            <w:rFonts w:ascii="IBM Plex Sans" w:hAnsi="IBM Plex Sans"/>
            <w:b/>
            <w:bCs/>
            <w:i/>
            <w:sz w:val="22"/>
            <w:szCs w:val="22"/>
          </w:rPr>
          <w:t>Nota:</w:t>
        </w:r>
        <w:r>
          <w:rPr>
            <w:rFonts w:ascii="IBM Plex Sans" w:hAnsi="IBM Plex Sans"/>
            <w:bCs/>
            <w:sz w:val="22"/>
            <w:szCs w:val="22"/>
          </w:rPr>
          <w:t xml:space="preserve"> Te recomendamos complementar más las intenciones, entidades y diálogos para que entrenes a tu asistente y pueda apoyarte con más cosas.</w:t>
        </w:r>
      </w:ins>
    </w:p>
    <w:p w14:paraId="57C2EC19" w14:textId="77777777" w:rsidR="00EA54D7" w:rsidRDefault="00EA54D7" w:rsidP="00EA54D7">
      <w:pPr>
        <w:jc w:val="both"/>
        <w:rPr>
          <w:ins w:id="24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6BE85033" w14:textId="77777777" w:rsidR="00EA54D7" w:rsidRDefault="00EA54D7" w:rsidP="00EA54D7">
      <w:pPr>
        <w:jc w:val="both"/>
        <w:rPr>
          <w:ins w:id="25" w:author="Usuario de Microsoft Office" w:date="2019-05-21T20:50:00Z"/>
          <w:rFonts w:ascii="IBM Plex Sans" w:hAnsi="IBM Plex Sans"/>
          <w:bCs/>
          <w:sz w:val="22"/>
          <w:szCs w:val="22"/>
        </w:rPr>
      </w:pPr>
      <w:ins w:id="26" w:author="Usuario de Microsoft Office" w:date="2019-05-21T20:50:00Z">
        <w:r>
          <w:rPr>
            <w:rFonts w:ascii="IBM Plex Sans" w:hAnsi="IBM Plex Sans"/>
            <w:bCs/>
            <w:sz w:val="22"/>
            <w:szCs w:val="22"/>
          </w:rPr>
          <w:t>¡Realiza los siguientes pasos para conversar con tu asistente!</w:t>
        </w:r>
      </w:ins>
    </w:p>
    <w:p w14:paraId="4A599B8E" w14:textId="77777777" w:rsidR="00EA54D7" w:rsidRPr="00274D82" w:rsidRDefault="00EA54D7" w:rsidP="00EA54D7">
      <w:pPr>
        <w:jc w:val="both"/>
        <w:rPr>
          <w:ins w:id="27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6AB16722" w14:textId="77777777" w:rsidR="00EA54D7" w:rsidRPr="00274D82" w:rsidRDefault="00EA54D7" w:rsidP="00EA54D7">
      <w:pPr>
        <w:spacing w:line="360" w:lineRule="auto"/>
        <w:jc w:val="both"/>
        <w:outlineLvl w:val="0"/>
        <w:rPr>
          <w:ins w:id="28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ins w:id="29" w:author="Usuario de Microsoft Office" w:date="2019-05-21T20:50:00Z"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Paso 1</w:t>
        </w:r>
        <w:r w:rsidRPr="007D51C2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 xml:space="preserve">: </w:t>
        </w:r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Descargar y ejecutar el código del chat</w:t>
        </w:r>
      </w:ins>
    </w:p>
    <w:p w14:paraId="32CE674F" w14:textId="123CED7B" w:rsidR="00EA54D7" w:rsidRDefault="00282421" w:rsidP="00EA54D7">
      <w:pPr>
        <w:numPr>
          <w:ilvl w:val="0"/>
          <w:numId w:val="13"/>
        </w:numPr>
        <w:jc w:val="both"/>
        <w:outlineLvl w:val="0"/>
        <w:rPr>
          <w:ins w:id="30" w:author="Luis Alberto Baez Flores" w:date="2019-05-21T22:15:00Z"/>
          <w:b/>
          <w:color w:val="72A1FB"/>
          <w:u w:val="single"/>
          <w:lang w:val="es-ES" w:eastAsia="es-ES_tradnl"/>
        </w:rPr>
      </w:pPr>
      <w:ins w:id="31" w:author="Luis Alberto Baez Flores" w:date="2019-05-21T22:16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Navegar a </w:t>
        </w:r>
      </w:ins>
      <w:commentRangeStart w:id="32"/>
      <w:ins w:id="33" w:author="Usuario de Microsoft Office" w:date="2019-05-21T20:50:00Z">
        <w:del w:id="34" w:author="Luis Alberto Baez Flores" w:date="2019-05-21T22:15:00Z">
          <w:r w:rsidR="00EA54D7" w:rsidRPr="00EB59D3" w:rsidDel="00282421">
            <w:rPr>
              <w:rFonts w:ascii="IBM Plex Sans" w:eastAsia="Times New Roman" w:hAnsi="IBM Plex Sans" w:cs="Arial"/>
              <w:sz w:val="22"/>
              <w:szCs w:val="22"/>
              <w:lang w:val="es-ES" w:eastAsia="es-ES_tradnl"/>
            </w:rPr>
            <w:delText>Ingresar a git clone</w:delText>
          </w:r>
        </w:del>
        <w:r w:rsidR="00EA54D7"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</w:t>
        </w:r>
      </w:ins>
      <w:ins w:id="35" w:author="Luis Alberto Baez Flores" w:date="2019-05-21T22:15:00Z">
        <w:r>
          <w:rPr>
            <w:b/>
            <w:color w:val="72A1FB"/>
            <w:u w:val="single"/>
            <w:lang w:val="es-ES" w:eastAsia="es-ES_tradnl"/>
          </w:rPr>
          <w:fldChar w:fldCharType="begin"/>
        </w:r>
        <w:r>
          <w:rPr>
            <w:b/>
            <w:color w:val="72A1FB"/>
            <w:u w:val="single"/>
            <w:lang w:val="es-ES" w:eastAsia="es-ES_tradnl"/>
          </w:rPr>
          <w:instrText xml:space="preserve"> HYPERLINK "</w:instrText>
        </w:r>
      </w:ins>
      <w:ins w:id="36" w:author="Usuario de Microsoft Office" w:date="2019-05-21T20:50:00Z">
        <w:r w:rsidRPr="00EB59D3">
          <w:rPr>
            <w:b/>
            <w:color w:val="72A1FB"/>
            <w:u w:val="single"/>
            <w:lang w:val="es-ES" w:eastAsia="es-ES_tradnl"/>
          </w:rPr>
          <w:instrText>https://github.ibm.com/baezla</w:instrText>
        </w:r>
      </w:ins>
      <w:ins w:id="37" w:author="Luis Alberto Baez Flores" w:date="2019-05-21T22:14:00Z">
        <w:r>
          <w:rPr>
            <w:b/>
            <w:color w:val="72A1FB"/>
            <w:u w:val="single"/>
            <w:lang w:val="es-ES" w:eastAsia="es-ES_tradnl"/>
          </w:rPr>
          <w:instrText>/</w:instrText>
        </w:r>
      </w:ins>
      <w:ins w:id="38" w:author="Luis Alberto Baez Flores" w:date="2019-05-21T22:15:00Z">
        <w:r w:rsidRPr="00282421">
          <w:rPr>
            <w:b/>
            <w:color w:val="72A1FB"/>
            <w:u w:val="single"/>
            <w:lang w:val="es-ES" w:eastAsia="es-ES_tradnl"/>
          </w:rPr>
          <w:instrText>AsistenteVirtual</w:instrText>
        </w:r>
        <w:r>
          <w:rPr>
            <w:b/>
            <w:color w:val="72A1FB"/>
            <w:u w:val="single"/>
            <w:lang w:val="es-ES" w:eastAsia="es-ES_tradnl"/>
          </w:rPr>
          <w:instrText xml:space="preserve">" </w:instrText>
        </w:r>
        <w:r>
          <w:rPr>
            <w:b/>
            <w:color w:val="72A1FB"/>
            <w:u w:val="single"/>
            <w:lang w:val="es-ES" w:eastAsia="es-ES_tradnl"/>
          </w:rPr>
          <w:fldChar w:fldCharType="separate"/>
        </w:r>
      </w:ins>
      <w:ins w:id="39" w:author="Usuario de Microsoft Office" w:date="2019-05-21T20:50:00Z">
        <w:r w:rsidRPr="00EF0768">
          <w:rPr>
            <w:rStyle w:val="Hipervnculo"/>
            <w:b/>
            <w:lang w:val="es-ES" w:eastAsia="es-ES_tradnl"/>
          </w:rPr>
          <w:t>https://github.ibm.com/baezla</w:t>
        </w:r>
      </w:ins>
      <w:ins w:id="40" w:author="Luis Alberto Baez Flores" w:date="2019-05-21T22:14:00Z">
        <w:r w:rsidRPr="00EF0768">
          <w:rPr>
            <w:rStyle w:val="Hipervnculo"/>
            <w:b/>
            <w:lang w:val="es-ES" w:eastAsia="es-ES_tradnl"/>
          </w:rPr>
          <w:t>/</w:t>
        </w:r>
      </w:ins>
      <w:ins w:id="41" w:author="Luis Alberto Baez Flores" w:date="2019-05-21T22:15:00Z">
        <w:r w:rsidRPr="00EF0768">
          <w:rPr>
            <w:rStyle w:val="Hipervnculo"/>
            <w:b/>
            <w:lang w:val="es-ES" w:eastAsia="es-ES_tradnl"/>
          </w:rPr>
          <w:t>AsistenteVirtual</w:t>
        </w:r>
        <w:r>
          <w:rPr>
            <w:b/>
            <w:color w:val="72A1FB"/>
            <w:u w:val="single"/>
            <w:lang w:val="es-ES" w:eastAsia="es-ES_tradnl"/>
          </w:rPr>
          <w:fldChar w:fldCharType="end"/>
        </w:r>
      </w:ins>
      <w:ins w:id="42" w:author="Usuario de Microsoft Office" w:date="2019-05-21T20:50:00Z">
        <w:del w:id="43" w:author="Luis Alberto Baez Flores" w:date="2019-05-21T22:14:00Z">
          <w:r w:rsidR="00EA54D7" w:rsidRPr="00EB59D3" w:rsidDel="00282421">
            <w:rPr>
              <w:b/>
              <w:color w:val="72A1FB"/>
              <w:u w:val="single"/>
              <w:lang w:val="es-ES" w:eastAsia="es-ES_tradnl"/>
            </w:rPr>
            <w:delText>/ChatWatson</w:delText>
          </w:r>
          <w:commentRangeEnd w:id="32"/>
          <w:r w:rsidR="00EA54D7" w:rsidDel="00282421">
            <w:rPr>
              <w:rStyle w:val="Refdecomentario"/>
            </w:rPr>
            <w:commentReference w:id="32"/>
          </w:r>
        </w:del>
      </w:ins>
    </w:p>
    <w:p w14:paraId="2A96B0FA" w14:textId="79F55507" w:rsidR="00BB6702" w:rsidRDefault="00282421" w:rsidP="00BB6702">
      <w:pPr>
        <w:numPr>
          <w:ilvl w:val="1"/>
          <w:numId w:val="13"/>
        </w:numPr>
        <w:jc w:val="both"/>
        <w:outlineLvl w:val="0"/>
        <w:rPr>
          <w:ins w:id="44" w:author="Luis Alberto Baez Flores" w:date="2019-05-21T22:37:00Z"/>
          <w:b/>
          <w:color w:val="72A1FB"/>
          <w:u w:val="single"/>
          <w:lang w:val="es-ES" w:eastAsia="es-ES_tradnl"/>
        </w:rPr>
      </w:pPr>
      <w:ins w:id="45" w:author="Luis Alberto Baez Flores" w:date="2019-05-21T22:15:00Z">
        <w:r w:rsidRPr="00282421">
          <w:rPr>
            <w:rPrChange w:id="46" w:author="Luis Alberto Baez Flores" w:date="2019-05-21T22:15:00Z">
              <w:rPr>
                <w:rFonts w:ascii="IBM Plex Sans" w:eastAsia="Times New Roman" w:hAnsi="IBM Plex Sans" w:cs="Arial"/>
                <w:sz w:val="22"/>
                <w:szCs w:val="22"/>
                <w:lang w:val="es-ES" w:eastAsia="es-ES_tradnl"/>
              </w:rPr>
            </w:rPrChange>
          </w:rPr>
          <w:t xml:space="preserve">Opción 2 </w:t>
        </w:r>
      </w:ins>
      <w:ins w:id="47" w:author="Luis Alberto Baez Flores" w:date="2019-05-21T22:36:00Z">
        <w:r w:rsidR="00BB6702">
          <w:t xml:space="preserve">: </w:t>
        </w:r>
        <w:r w:rsidR="00BB6702" w:rsidRPr="00BB6702">
          <w:rPr>
            <w:b/>
            <w:rPrChange w:id="48" w:author="Luis Alberto Baez Flores" w:date="2019-05-21T22:36:00Z">
              <w:rPr/>
            </w:rPrChange>
          </w:rPr>
          <w:fldChar w:fldCharType="begin"/>
        </w:r>
        <w:r w:rsidR="00BB6702" w:rsidRPr="00BB6702">
          <w:rPr>
            <w:b/>
            <w:rPrChange w:id="49" w:author="Luis Alberto Baez Flores" w:date="2019-05-21T22:36:00Z">
              <w:rPr/>
            </w:rPrChange>
          </w:rPr>
          <w:instrText xml:space="preserve"> HYPERLINK "https://github.com/ibm-studio-mexico-sf/AsistenteVirtual.git" </w:instrText>
        </w:r>
        <w:r w:rsidR="00BB6702" w:rsidRPr="00BB6702">
          <w:rPr>
            <w:b/>
            <w:rPrChange w:id="50" w:author="Luis Alberto Baez Flores" w:date="2019-05-21T22:36:00Z">
              <w:rPr/>
            </w:rPrChange>
          </w:rPr>
          <w:fldChar w:fldCharType="separate"/>
        </w:r>
        <w:r w:rsidR="00BB6702" w:rsidRPr="00BB6702">
          <w:rPr>
            <w:rStyle w:val="Hipervnculo"/>
            <w:b/>
            <w:rPrChange w:id="51" w:author="Luis Alberto Baez Flores" w:date="2019-05-21T22:36:00Z">
              <w:rPr>
                <w:rStyle w:val="Hipervnculo"/>
              </w:rPr>
            </w:rPrChange>
          </w:rPr>
          <w:t>https://github.com/ibm-studio-mexico-sf/AsistenteVirtual.git</w:t>
        </w:r>
        <w:r w:rsidR="00BB6702" w:rsidRPr="00BB6702">
          <w:rPr>
            <w:b/>
            <w:rPrChange w:id="52" w:author="Luis Alberto Baez Flores" w:date="2019-05-21T22:36:00Z">
              <w:rPr/>
            </w:rPrChange>
          </w:rPr>
          <w:fldChar w:fldCharType="end"/>
        </w:r>
      </w:ins>
    </w:p>
    <w:p w14:paraId="53CBE14E" w14:textId="42FCDB41" w:rsidR="00BB6702" w:rsidRPr="00BB6702" w:rsidRDefault="00BB6702">
      <w:pPr>
        <w:numPr>
          <w:ilvl w:val="1"/>
          <w:numId w:val="13"/>
        </w:numPr>
        <w:jc w:val="both"/>
        <w:outlineLvl w:val="0"/>
        <w:rPr>
          <w:ins w:id="53" w:author="Usuario de Microsoft Office" w:date="2019-05-21T20:50:00Z"/>
          <w:b/>
          <w:color w:val="72A1FB"/>
          <w:u w:val="single"/>
          <w:lang w:val="es-ES" w:eastAsia="es-ES_tradnl"/>
        </w:rPr>
        <w:pPrChange w:id="54" w:author="Luis Alberto Baez Flores" w:date="2019-05-21T22:37:00Z">
          <w:pPr>
            <w:numPr>
              <w:numId w:val="13"/>
            </w:numPr>
            <w:tabs>
              <w:tab w:val="num" w:pos="360"/>
            </w:tabs>
            <w:ind w:left="360" w:hanging="360"/>
            <w:jc w:val="both"/>
            <w:outlineLvl w:val="0"/>
          </w:pPr>
        </w:pPrChange>
      </w:pPr>
      <w:proofErr w:type="spellStart"/>
      <w:ins w:id="55" w:author="Luis Alberto Baez Flores" w:date="2019-05-21T22:37:00Z">
        <w:r>
          <w:t>git</w:t>
        </w:r>
        <w:proofErr w:type="spellEnd"/>
        <w:r>
          <w:t xml:space="preserve"> clone </w:t>
        </w:r>
      </w:ins>
      <w:ins w:id="56" w:author="Luis Alberto Baez Flores" w:date="2019-05-21T22:38:00Z">
        <w:r>
          <w:t>{</w:t>
        </w:r>
      </w:ins>
      <w:proofErr w:type="spellStart"/>
      <w:ins w:id="57" w:author="Luis Alberto Baez Flores" w:date="2019-05-21T22:37:00Z">
        <w:r>
          <w:t>url</w:t>
        </w:r>
      </w:ins>
      <w:proofErr w:type="spellEnd"/>
      <w:ins w:id="58" w:author="Luis Alberto Baez Flores" w:date="2019-05-21T22:38:00Z">
        <w:r>
          <w:t>}</w:t>
        </w:r>
      </w:ins>
    </w:p>
    <w:p w14:paraId="335E0104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5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60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Selecciona la opción </w:t>
        </w:r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Clone </w:t>
        </w:r>
        <w:proofErr w:type="spellStart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or</w:t>
        </w:r>
        <w:proofErr w:type="spellEnd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download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y descarga el ZIP con la opción </w:t>
        </w:r>
        <w:proofErr w:type="spellStart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Download</w:t>
        </w:r>
        <w:proofErr w:type="spellEnd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 ZIP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3859BC96" w14:textId="77777777" w:rsidR="00EA54D7" w:rsidRPr="00EB59D3" w:rsidRDefault="00EA54D7" w:rsidP="00EA54D7">
      <w:pPr>
        <w:jc w:val="both"/>
        <w:outlineLvl w:val="0"/>
        <w:rPr>
          <w:ins w:id="6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5A4A0EE" w14:textId="77777777" w:rsidR="00EA54D7" w:rsidRPr="00EB59D3" w:rsidRDefault="00EA54D7" w:rsidP="00EA54D7">
      <w:pPr>
        <w:jc w:val="both"/>
        <w:outlineLvl w:val="0"/>
        <w:rPr>
          <w:ins w:id="6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commentRangeStart w:id="63"/>
      <w:ins w:id="64" w:author="Usuario de Microsoft Office" w:date="2019-05-21T20:50:00Z">
        <w:r w:rsidRPr="00EB59D3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65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19287902" wp14:editId="40B705B0">
              <wp:extent cx="5334197" cy="2262718"/>
              <wp:effectExtent l="0" t="0" r="0" b="0"/>
              <wp:docPr id="4" name="Imagen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Imagen_04_09_18_17_56_pegada.png"/>
                      <pic:cNvPicPr/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39631" cy="226502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commentRangeEnd w:id="63"/>
        <w:r>
          <w:rPr>
            <w:rStyle w:val="Refdecomentario"/>
          </w:rPr>
          <w:commentReference w:id="63"/>
        </w:r>
      </w:ins>
    </w:p>
    <w:p w14:paraId="77BEAD83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6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67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Ve a la carpeta donde se guardó la descarga y descomprime el .ZIP.</w:t>
        </w:r>
      </w:ins>
    </w:p>
    <w:p w14:paraId="69137FBC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6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69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Abre tu terminal y debes navegar a la carpeta donde descomprimiste el ZIP y ejecutar en Windows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install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o en Mac/Linux </w:t>
        </w:r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sudo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install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 Ingresa la contraseña de tu computadora (sólo en Mac).</w:t>
        </w:r>
      </w:ins>
    </w:p>
    <w:p w14:paraId="2C1846F5" w14:textId="77777777" w:rsidR="00EA54D7" w:rsidRPr="00EB59D3" w:rsidRDefault="00EA54D7" w:rsidP="00EA54D7">
      <w:pPr>
        <w:jc w:val="both"/>
        <w:outlineLvl w:val="0"/>
        <w:rPr>
          <w:ins w:id="7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A6701EA" w14:textId="77777777" w:rsidR="00EA54D7" w:rsidRDefault="00EA54D7" w:rsidP="00EA54D7">
      <w:pPr>
        <w:jc w:val="both"/>
        <w:outlineLvl w:val="0"/>
        <w:rPr>
          <w:ins w:id="7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commentRangeStart w:id="72"/>
      <w:ins w:id="73" w:author="Usuario de Microsoft Office" w:date="2019-05-21T20:50:00Z">
        <w:r w:rsidRPr="00EB59D3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74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862011C" wp14:editId="72D176A5">
              <wp:extent cx="3998711" cy="2667617"/>
              <wp:effectExtent l="0" t="0" r="0" b="0"/>
              <wp:docPr id="5" name="Imagen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Documento1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08448" cy="267411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commentRangeEnd w:id="72"/>
        <w:r>
          <w:rPr>
            <w:rStyle w:val="Refdecomentario"/>
          </w:rPr>
          <w:commentReference w:id="72"/>
        </w:r>
      </w:ins>
    </w:p>
    <w:p w14:paraId="1CC150D7" w14:textId="77777777" w:rsidR="00EA54D7" w:rsidRPr="00EB59D3" w:rsidRDefault="00EA54D7" w:rsidP="00EA54D7">
      <w:pPr>
        <w:jc w:val="both"/>
        <w:outlineLvl w:val="0"/>
        <w:rPr>
          <w:ins w:id="7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F4711FC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7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77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 iniciará la instalación y estará completa cuando te indique que se todo se encuentra actualizado. Para verificar tu instalación ejecuta el comando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start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2489CE22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7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79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Ve a tu browser e ingresa </w:t>
        </w:r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localhost:3000</w:t>
        </w:r>
      </w:ins>
    </w:p>
    <w:p w14:paraId="55B5C32B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8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81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Se abrirá la página que estar</w:t>
        </w:r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ás 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utilizando </w:t>
        </w:r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para conversar con tu asistente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390D3A23" w14:textId="77777777" w:rsidR="00EA54D7" w:rsidRPr="00EB59D3" w:rsidRDefault="00EA54D7" w:rsidP="00EA54D7">
      <w:pPr>
        <w:jc w:val="both"/>
        <w:outlineLvl w:val="0"/>
        <w:rPr>
          <w:ins w:id="8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B7C31AC" w14:textId="77777777" w:rsidR="00EA54D7" w:rsidRPr="00EB59D3" w:rsidRDefault="00EA54D7" w:rsidP="00EA54D7">
      <w:pPr>
        <w:jc w:val="center"/>
        <w:outlineLvl w:val="0"/>
        <w:rPr>
          <w:ins w:id="8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84" w:author="Usuario de Microsoft Office" w:date="2019-05-21T20:50:00Z">
        <w:r w:rsidRPr="008314AF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85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68C19239" wp14:editId="5904079C">
              <wp:extent cx="1874865" cy="3050540"/>
              <wp:effectExtent l="0" t="0" r="5080" b="0"/>
              <wp:docPr id="8" name="Picture 9" descr="Captura de pantalla 2019-05-20 a la(s) 23.44.26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9" descr="Captura de pantalla 2019-05-20 a la(s) 23.44.26.png"/>
                      <pic:cNvPicPr>
                        <a:picLocks noChangeAspect="1"/>
                      </pic:cNvPicPr>
                    </pic:nvPicPr>
                    <pic:blipFill rotWithShape="1"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302"/>
                      <a:stretch/>
                    </pic:blipFill>
                    <pic:spPr>
                      <a:xfrm>
                        <a:off x="0" y="0"/>
                        <a:ext cx="1907400" cy="310347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7D017FB" w14:textId="77777777" w:rsidR="00EA54D7" w:rsidRPr="00274D82" w:rsidRDefault="00EA54D7" w:rsidP="00EA54D7">
      <w:pPr>
        <w:spacing w:line="360" w:lineRule="auto"/>
        <w:jc w:val="both"/>
        <w:outlineLvl w:val="0"/>
        <w:rPr>
          <w:ins w:id="86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ins w:id="87" w:author="Usuario de Microsoft Office" w:date="2019-05-21T20:50:00Z"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Paso 2</w:t>
        </w:r>
        <w:r w:rsidRPr="007D51C2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 xml:space="preserve">: </w:t>
        </w:r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Configurar credenciales de Assistant</w:t>
        </w:r>
      </w:ins>
    </w:p>
    <w:p w14:paraId="4534C3A3" w14:textId="77777777" w:rsidR="00EA54D7" w:rsidRPr="007C777C" w:rsidRDefault="00EA54D7" w:rsidP="00EA54D7">
      <w:pPr>
        <w:numPr>
          <w:ilvl w:val="0"/>
          <w:numId w:val="14"/>
        </w:numPr>
        <w:outlineLvl w:val="0"/>
        <w:rPr>
          <w:ins w:id="88" w:author="Usuario de Microsoft Office" w:date="2019-05-21T20:50:00Z"/>
          <w:sz w:val="22"/>
          <w:szCs w:val="22"/>
          <w:lang w:val="es-ES" w:eastAsia="es-ES_tradnl"/>
        </w:rPr>
      </w:pPr>
      <w:ins w:id="89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>Ingresa nuevamente a tu cuenta de IBM Cloud</w:t>
        </w:r>
        <w:r>
          <w:rPr>
            <w:sz w:val="22"/>
            <w:szCs w:val="22"/>
            <w:lang w:val="es-ES" w:eastAsia="es-ES_tradnl"/>
          </w:rPr>
          <w:t xml:space="preserve"> </w:t>
        </w:r>
        <w:r w:rsidRPr="007C777C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en la página </w:t>
        </w:r>
        <w:r>
          <w:fldChar w:fldCharType="begin"/>
        </w:r>
        <w:r>
          <w:instrText xml:space="preserve"> HYPERLINK "https://console.bluemix.net/" \t "_blank" </w:instrText>
        </w:r>
        <w:r>
          <w:fldChar w:fldCharType="separate"/>
        </w:r>
        <w:r w:rsidRPr="007C777C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t>https://console.bluemix.net/</w:t>
        </w:r>
        <w:r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fldChar w:fldCharType="end"/>
        </w:r>
        <w:r w:rsidRPr="007C777C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</w:t>
        </w:r>
      </w:ins>
    </w:p>
    <w:p w14:paraId="14421AAF" w14:textId="77777777" w:rsidR="00EA54D7" w:rsidRDefault="00EA54D7" w:rsidP="00EA54D7">
      <w:pPr>
        <w:jc w:val="both"/>
        <w:rPr>
          <w:ins w:id="9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7067694" w14:textId="77777777" w:rsidR="00EA54D7" w:rsidRDefault="00EA54D7" w:rsidP="00EA54D7">
      <w:pPr>
        <w:jc w:val="both"/>
        <w:rPr>
          <w:ins w:id="9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92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93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808A590" wp14:editId="3EC45C4E">
              <wp:extent cx="5612130" cy="2617076"/>
              <wp:effectExtent l="0" t="0" r="1270" b="0"/>
              <wp:docPr id="9" name="Imagen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1_Login.png"/>
                      <pic:cNvPicPr/>
                    </pic:nvPicPr>
                    <pic:blipFill rotWithShape="1"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5391"/>
                      <a:stretch/>
                    </pic:blipFill>
                    <pic:spPr bwMode="auto">
                      <a:xfrm>
                        <a:off x="0" y="0"/>
                        <a:ext cx="5612130" cy="261707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DFFDEC9" w14:textId="77777777" w:rsidR="00EA54D7" w:rsidRDefault="00EA54D7" w:rsidP="00EA54D7">
      <w:pPr>
        <w:jc w:val="both"/>
        <w:outlineLvl w:val="0"/>
        <w:rPr>
          <w:ins w:id="94" w:author="Usuario de Microsoft Office" w:date="2019-05-21T20:50:00Z"/>
          <w:sz w:val="22"/>
          <w:szCs w:val="22"/>
          <w:lang w:val="es-ES" w:eastAsia="es-ES_tradnl"/>
        </w:rPr>
      </w:pPr>
    </w:p>
    <w:p w14:paraId="3C12A8C0" w14:textId="6EDDDCE3" w:rsidR="00EA54D7" w:rsidRPr="00D4498E" w:rsidRDefault="00EA54D7" w:rsidP="00EA54D7">
      <w:pPr>
        <w:numPr>
          <w:ilvl w:val="0"/>
          <w:numId w:val="14"/>
        </w:numPr>
        <w:jc w:val="both"/>
        <w:outlineLvl w:val="0"/>
        <w:rPr>
          <w:ins w:id="95" w:author="Usuario de Microsoft Office" w:date="2019-05-21T20:50:00Z"/>
          <w:sz w:val="22"/>
          <w:szCs w:val="22"/>
          <w:lang w:val="es-ES" w:eastAsia="es-ES_tradnl"/>
        </w:rPr>
      </w:pPr>
      <w:ins w:id="96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Al ingresar te llevara a tu panel de control de tu cuenta. Dentro de la sección de </w:t>
        </w:r>
        <w:r w:rsidRPr="00CB6BAA"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Servicios de Cloud </w:t>
        </w:r>
        <w:proofErr w:type="spellStart"/>
        <w:r w:rsidRPr="00CB6BAA">
          <w:rPr>
            <w:rFonts w:ascii="IBM Plex Sans" w:hAnsi="IBM Plex Sans"/>
            <w:b/>
            <w:sz w:val="22"/>
            <w:szCs w:val="22"/>
            <w:lang w:val="es-ES" w:eastAsia="es-ES_tradnl"/>
          </w:rPr>
          <w:t>Foundry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selecciona el servicio de Watson Assistant que creaste durante el taller (Ej. </w:t>
        </w:r>
        <w:proofErr w:type="spellStart"/>
        <w:r>
          <w:rPr>
            <w:rFonts w:ascii="IBM Plex Sans" w:hAnsi="IBM Plex Sans"/>
            <w:sz w:val="22"/>
            <w:szCs w:val="22"/>
            <w:lang w:val="es-ES" w:eastAsia="es-ES_tradnl"/>
          </w:rPr>
          <w:t>Hands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On </w:t>
        </w:r>
      </w:ins>
      <w:ins w:id="97" w:author="Usuario de Microsoft Office" w:date="2019-05-21T20:52:00Z">
        <w:r w:rsidR="00995AFE">
          <w:rPr>
            <w:rFonts w:ascii="IBM Plex Sans" w:hAnsi="IBM Plex Sans"/>
            <w:sz w:val="22"/>
            <w:szCs w:val="22"/>
            <w:lang w:val="es-ES" w:eastAsia="es-ES_tradnl"/>
          </w:rPr>
          <w:t>THINK</w:t>
        </w:r>
      </w:ins>
      <w:ins w:id="98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>).</w:t>
        </w:r>
      </w:ins>
    </w:p>
    <w:p w14:paraId="32E09E86" w14:textId="77777777" w:rsidR="00EA54D7" w:rsidRDefault="00EA54D7" w:rsidP="00EA54D7">
      <w:pPr>
        <w:jc w:val="both"/>
        <w:outlineLvl w:val="0"/>
        <w:rPr>
          <w:ins w:id="99" w:author="Usuario de Microsoft Office" w:date="2019-05-21T20:50:00Z"/>
          <w:sz w:val="22"/>
          <w:szCs w:val="22"/>
          <w:lang w:val="es-ES" w:eastAsia="es-ES_tradnl"/>
        </w:rPr>
      </w:pPr>
    </w:p>
    <w:p w14:paraId="6E2E4D2C" w14:textId="77777777" w:rsidR="00EA54D7" w:rsidRDefault="00EA54D7" w:rsidP="00EA54D7">
      <w:pPr>
        <w:jc w:val="both"/>
        <w:outlineLvl w:val="0"/>
        <w:rPr>
          <w:ins w:id="100" w:author="Usuario de Microsoft Office" w:date="2019-05-21T20:50:00Z"/>
          <w:sz w:val="22"/>
          <w:szCs w:val="22"/>
          <w:lang w:val="es-ES" w:eastAsia="es-ES_tradnl"/>
        </w:rPr>
      </w:pPr>
      <w:ins w:id="101" w:author="Usuario de Microsoft Office" w:date="2019-05-21T20:50:00Z">
        <w:r>
          <w:rPr>
            <w:noProof/>
            <w:sz w:val="22"/>
            <w:szCs w:val="22"/>
            <w:lang w:eastAsia="es-ES_tradnl"/>
            <w:rPrChange w:id="102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0E15F1C2" wp14:editId="248E993E">
              <wp:extent cx="5612130" cy="2349500"/>
              <wp:effectExtent l="0" t="0" r="1270" b="12700"/>
              <wp:docPr id="13" name="Imagen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Captura_de_pantalla_2018-10-10_a_la_s__20_28_29.png"/>
                      <pic:cNvPicPr/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3020"/>
                      <a:stretch/>
                    </pic:blipFill>
                    <pic:spPr bwMode="auto">
                      <a:xfrm>
                        <a:off x="0" y="0"/>
                        <a:ext cx="5612130" cy="23495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0AA4ADD" w14:textId="5006F76C" w:rsidR="00EA54D7" w:rsidRPr="00D4498E" w:rsidRDefault="00995AFE">
      <w:pPr>
        <w:rPr>
          <w:ins w:id="103" w:author="Usuario de Microsoft Office" w:date="2019-05-21T20:50:00Z"/>
          <w:sz w:val="22"/>
          <w:szCs w:val="22"/>
          <w:lang w:val="es-ES" w:eastAsia="es-ES_tradnl"/>
        </w:rPr>
        <w:pPrChange w:id="104" w:author="Usuario de Microsoft Office" w:date="2019-05-21T20:53:00Z">
          <w:pPr>
            <w:jc w:val="both"/>
            <w:outlineLvl w:val="0"/>
          </w:pPr>
        </w:pPrChange>
      </w:pPr>
      <w:ins w:id="105" w:author="Usuario de Microsoft Office" w:date="2019-05-21T20:53:00Z">
        <w:r>
          <w:rPr>
            <w:sz w:val="22"/>
            <w:szCs w:val="22"/>
            <w:lang w:val="es-ES" w:eastAsia="es-ES_tradnl"/>
          </w:rPr>
          <w:br w:type="page"/>
        </w:r>
      </w:ins>
    </w:p>
    <w:p w14:paraId="7DE19103" w14:textId="77777777" w:rsidR="00EA54D7" w:rsidRPr="00F81C23" w:rsidRDefault="00EA54D7" w:rsidP="00EA54D7">
      <w:pPr>
        <w:numPr>
          <w:ilvl w:val="0"/>
          <w:numId w:val="14"/>
        </w:numPr>
        <w:jc w:val="both"/>
        <w:rPr>
          <w:ins w:id="10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07" w:author="Usuario de Microsoft Office" w:date="2019-05-21T20:50:00Z"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lastRenderedPageBreak/>
          <w:t xml:space="preserve">Posteriormente llegarás a esta pantalla donde deberás seleccionar la opción de </w:t>
        </w:r>
        <w:r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t>Iniciar herramienta</w:t>
        </w:r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51851654" w14:textId="77777777" w:rsidR="00EA54D7" w:rsidRPr="00F81C23" w:rsidRDefault="00EA54D7" w:rsidP="00EA54D7">
      <w:pPr>
        <w:ind w:left="360"/>
        <w:jc w:val="both"/>
        <w:rPr>
          <w:ins w:id="10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9B66BA7" w14:textId="77777777" w:rsidR="00EA54D7" w:rsidRDefault="00EA54D7" w:rsidP="00EA54D7">
      <w:pPr>
        <w:jc w:val="both"/>
        <w:rPr>
          <w:ins w:id="10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10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11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E2AA7A8" wp14:editId="056EB6AB">
              <wp:extent cx="5610523" cy="1789386"/>
              <wp:effectExtent l="0" t="0" r="3175" b="0"/>
              <wp:docPr id="14" name="Imagen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04 Iniciar herramienta.png"/>
                      <pic:cNvPicPr/>
                    </pic:nvPicPr>
                    <pic:blipFill rotWithShape="1"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-1" b="48973"/>
                      <a:stretch/>
                    </pic:blipFill>
                    <pic:spPr bwMode="auto">
                      <a:xfrm>
                        <a:off x="0" y="0"/>
                        <a:ext cx="5612130" cy="178989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64CEF62" w14:textId="77777777" w:rsidR="00EA54D7" w:rsidRPr="00F81C23" w:rsidRDefault="00EA54D7" w:rsidP="00EA54D7">
      <w:pPr>
        <w:jc w:val="both"/>
        <w:rPr>
          <w:ins w:id="11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0887D69" w14:textId="77777777" w:rsidR="00EA54D7" w:rsidRPr="00F61B8D" w:rsidRDefault="00EA54D7" w:rsidP="00EA54D7">
      <w:pPr>
        <w:numPr>
          <w:ilvl w:val="0"/>
          <w:numId w:val="14"/>
        </w:numPr>
        <w:jc w:val="both"/>
        <w:rPr>
          <w:ins w:id="11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14" w:author="Usuario de Microsoft Office" w:date="2019-05-21T20:50:00Z"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 abrirá el Home de la página de la herramienta. Debes ir a la pestaña de </w:t>
        </w:r>
        <w:proofErr w:type="spellStart"/>
        <w:r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t>Assistants</w:t>
        </w:r>
        <w:proofErr w:type="spellEnd"/>
        <w:r w:rsidRPr="00F81C23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t>.</w:t>
        </w:r>
      </w:ins>
    </w:p>
    <w:p w14:paraId="7F3FF3D1" w14:textId="77777777" w:rsidR="00EA54D7" w:rsidRPr="00F81C23" w:rsidRDefault="00EA54D7" w:rsidP="00EA54D7">
      <w:pPr>
        <w:jc w:val="both"/>
        <w:rPr>
          <w:ins w:id="11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3798E7D" w14:textId="77777777" w:rsidR="00EA54D7" w:rsidRDefault="00EA54D7" w:rsidP="00EA54D7">
      <w:pPr>
        <w:jc w:val="both"/>
        <w:rPr>
          <w:ins w:id="11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17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18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03628169" wp14:editId="750B50F7">
              <wp:extent cx="5612130" cy="1863970"/>
              <wp:effectExtent l="0" t="0" r="1270" b="0"/>
              <wp:docPr id="16" name="Imagen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14_Assistant.png"/>
                      <pic:cNvPicPr/>
                    </pic:nvPicPr>
                    <pic:blipFill rotWithShape="1"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46861"/>
                      <a:stretch/>
                    </pic:blipFill>
                    <pic:spPr bwMode="auto">
                      <a:xfrm>
                        <a:off x="0" y="0"/>
                        <a:ext cx="5612130" cy="18639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95C2B19" w14:textId="77777777" w:rsidR="00EA54D7" w:rsidRDefault="00EA54D7" w:rsidP="00EA54D7">
      <w:pPr>
        <w:jc w:val="both"/>
        <w:rPr>
          <w:ins w:id="11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FEE482E" w14:textId="77777777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2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21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Selecciona la opción de crear un nuevo Assistant.</w:t>
        </w:r>
      </w:ins>
    </w:p>
    <w:p w14:paraId="5353EE57" w14:textId="77777777" w:rsidR="00EA54D7" w:rsidRDefault="00EA54D7" w:rsidP="00EA54D7">
      <w:pPr>
        <w:jc w:val="both"/>
        <w:rPr>
          <w:ins w:id="12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5EB7372" w14:textId="77777777" w:rsidR="00EA54D7" w:rsidRDefault="00EA54D7" w:rsidP="00EA54D7">
      <w:pPr>
        <w:jc w:val="both"/>
        <w:rPr>
          <w:ins w:id="12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24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25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4E2DF9EF" wp14:editId="54DA165F">
              <wp:extent cx="5612130" cy="2743200"/>
              <wp:effectExtent l="0" t="0" r="1270" b="0"/>
              <wp:docPr id="26" name="Imagen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15_Crear Assistant.png"/>
                      <pic:cNvPicPr/>
                    </pic:nvPicPr>
                    <pic:blipFill rotWithShape="1"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0503"/>
                      <a:stretch/>
                    </pic:blipFill>
                    <pic:spPr bwMode="auto">
                      <a:xfrm>
                        <a:off x="0" y="0"/>
                        <a:ext cx="5612130" cy="27432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4B8AF36" w14:textId="77777777" w:rsidR="00EA54D7" w:rsidRPr="00F81C23" w:rsidRDefault="00EA54D7" w:rsidP="00EA54D7">
      <w:pPr>
        <w:jc w:val="both"/>
        <w:rPr>
          <w:ins w:id="12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C267970" w14:textId="77777777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2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28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Selecciona el </w:t>
        </w:r>
        <w:proofErr w:type="spellStart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Skill</w:t>
        </w:r>
        <w:proofErr w:type="spellEnd"/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que creaste durante el taller.</w:t>
        </w:r>
      </w:ins>
    </w:p>
    <w:p w14:paraId="6B0DC12F" w14:textId="77777777" w:rsidR="00EA54D7" w:rsidRPr="00F61B8D" w:rsidRDefault="00EA54D7" w:rsidP="00EA54D7">
      <w:pPr>
        <w:jc w:val="both"/>
        <w:outlineLvl w:val="0"/>
        <w:rPr>
          <w:ins w:id="12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9B91FE3" w14:textId="77777777" w:rsidR="00EA54D7" w:rsidRDefault="00EA54D7" w:rsidP="00EA54D7">
      <w:pPr>
        <w:jc w:val="both"/>
        <w:outlineLvl w:val="0"/>
        <w:rPr>
          <w:ins w:id="13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31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32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D991E77" wp14:editId="0632A0E9">
              <wp:extent cx="5612130" cy="2201594"/>
              <wp:effectExtent l="0" t="0" r="1270" b="8255"/>
              <wp:docPr id="27" name="Imagen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16_Relacion skill-assist.png"/>
                      <pic:cNvPicPr/>
                    </pic:nvPicPr>
                    <pic:blipFill rotWithShape="1"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8173"/>
                      <a:stretch/>
                    </pic:blipFill>
                    <pic:spPr bwMode="auto">
                      <a:xfrm>
                        <a:off x="0" y="0"/>
                        <a:ext cx="5612130" cy="22015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1E090C07" w14:textId="77777777" w:rsidR="00EA54D7" w:rsidRDefault="00EA54D7" w:rsidP="00EA54D7">
      <w:pPr>
        <w:jc w:val="both"/>
        <w:outlineLvl w:val="0"/>
        <w:rPr>
          <w:ins w:id="13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C1F23BC" w14:textId="77777777" w:rsidR="00EA54D7" w:rsidRDefault="00EA54D7" w:rsidP="00EA54D7">
      <w:pPr>
        <w:jc w:val="both"/>
        <w:outlineLvl w:val="0"/>
        <w:rPr>
          <w:ins w:id="13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35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36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5F53D0C7" wp14:editId="2D7D3CBC">
              <wp:extent cx="5611193" cy="1878037"/>
              <wp:effectExtent l="0" t="0" r="2540" b="1905"/>
              <wp:docPr id="28" name="Imagen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17_Elegir skill.png"/>
                      <pic:cNvPicPr/>
                    </pic:nvPicPr>
                    <pic:blipFill rotWithShape="1"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1" b="38719"/>
                      <a:stretch/>
                    </pic:blipFill>
                    <pic:spPr bwMode="auto">
                      <a:xfrm>
                        <a:off x="0" y="0"/>
                        <a:ext cx="5612130" cy="187835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1AAD02B" w14:textId="77777777" w:rsidR="00EA54D7" w:rsidRPr="0019052A" w:rsidRDefault="00EA54D7" w:rsidP="00EA54D7">
      <w:pPr>
        <w:jc w:val="both"/>
        <w:outlineLvl w:val="0"/>
        <w:rPr>
          <w:ins w:id="13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100D88B" w14:textId="77777777" w:rsidR="00EA54D7" w:rsidRPr="00446D64" w:rsidRDefault="00EA54D7" w:rsidP="00EA54D7">
      <w:pPr>
        <w:numPr>
          <w:ilvl w:val="0"/>
          <w:numId w:val="14"/>
        </w:numPr>
        <w:jc w:val="both"/>
        <w:outlineLvl w:val="0"/>
        <w:rPr>
          <w:ins w:id="13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39" w:author="Usuario de Microsoft Office" w:date="2019-05-21T20:50:00Z"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Al dar </w:t>
        </w:r>
        <w:proofErr w:type="spellStart"/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>click</w:t>
        </w:r>
        <w:proofErr w:type="spellEnd"/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se creará el asistente asociado al </w:t>
        </w:r>
        <w:proofErr w:type="spellStart"/>
        <w:r>
          <w:rPr>
            <w:rFonts w:ascii="IBM Plex Sans" w:hAnsi="IBM Plex Sans"/>
            <w:sz w:val="22"/>
            <w:szCs w:val="22"/>
            <w:lang w:val="es-ES" w:eastAsia="es-ES_tradnl"/>
          </w:rPr>
          <w:t>skill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que creaste. En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 la pantalla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inicial de tu Assistant. Del lado derecho selecciona el ícono de tres puntitos y selecciona la opción </w:t>
        </w:r>
        <w:proofErr w:type="spellStart"/>
        <w:r w:rsidRPr="008B01AB">
          <w:rPr>
            <w:rFonts w:ascii="IBM Plex Sans" w:hAnsi="IBM Plex Sans"/>
            <w:b/>
            <w:sz w:val="22"/>
            <w:szCs w:val="22"/>
            <w:lang w:val="es-ES" w:eastAsia="es-ES_tradnl"/>
          </w:rPr>
          <w:t>Settings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>.</w:t>
        </w:r>
      </w:ins>
    </w:p>
    <w:p w14:paraId="187FF496" w14:textId="77777777" w:rsidR="00EA54D7" w:rsidRDefault="00EA54D7" w:rsidP="00EA54D7">
      <w:pPr>
        <w:jc w:val="both"/>
        <w:outlineLvl w:val="0"/>
        <w:rPr>
          <w:ins w:id="14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FD6D8C9" w14:textId="77777777" w:rsidR="00EA54D7" w:rsidRDefault="00EA54D7" w:rsidP="00EA54D7">
      <w:pPr>
        <w:jc w:val="both"/>
        <w:outlineLvl w:val="0"/>
        <w:rPr>
          <w:ins w:id="14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42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43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88FB4FD" wp14:editId="7C1F2CB1">
              <wp:extent cx="5605404" cy="2278966"/>
              <wp:effectExtent l="0" t="0" r="8255" b="7620"/>
              <wp:docPr id="30" name="Imagen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18_Ir a settings.png"/>
                      <pic:cNvPicPr/>
                    </pic:nvPicPr>
                    <pic:blipFill rotWithShape="1"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-1" b="25559"/>
                      <a:stretch/>
                    </pic:blipFill>
                    <pic:spPr bwMode="auto">
                      <a:xfrm>
                        <a:off x="0" y="0"/>
                        <a:ext cx="5605404" cy="227896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047887F" w14:textId="77777777" w:rsidR="00EA54D7" w:rsidRDefault="00EA54D7" w:rsidP="00EA54D7">
      <w:pPr>
        <w:jc w:val="both"/>
        <w:outlineLvl w:val="0"/>
        <w:rPr>
          <w:ins w:id="14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34C60E8" w14:textId="77777777" w:rsidR="00EA54D7" w:rsidRPr="007B00E7" w:rsidRDefault="00EA54D7" w:rsidP="00EA54D7">
      <w:pPr>
        <w:numPr>
          <w:ilvl w:val="0"/>
          <w:numId w:val="14"/>
        </w:numPr>
        <w:jc w:val="both"/>
        <w:outlineLvl w:val="0"/>
        <w:rPr>
          <w:ins w:id="14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46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Llegarás a la pantalla de detalle y selecciona la pestaña </w:t>
        </w:r>
        <w:r w:rsidRPr="007B00E7"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API </w:t>
        </w:r>
        <w:proofErr w:type="spellStart"/>
        <w:r w:rsidRPr="007B00E7">
          <w:rPr>
            <w:rFonts w:ascii="IBM Plex Sans" w:hAnsi="IBM Plex Sans"/>
            <w:b/>
            <w:sz w:val="22"/>
            <w:szCs w:val="22"/>
            <w:lang w:val="es-ES" w:eastAsia="es-ES_tradnl"/>
          </w:rPr>
          <w:t>Details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. Aquí encontrarás 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las </w:t>
        </w:r>
        <w:r w:rsidRPr="00CB6BAA">
          <w:rPr>
            <w:rFonts w:ascii="IBM Plex Sans" w:hAnsi="IBM Plex Sans"/>
            <w:b/>
            <w:sz w:val="22"/>
            <w:szCs w:val="22"/>
            <w:lang w:val="es-ES" w:eastAsia="es-ES_tradnl"/>
          </w:rPr>
          <w:t>credenciales de tu servicio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, es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>importan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te que tengas a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la mano el </w:t>
        </w:r>
        <w:r>
          <w:rPr>
            <w:rFonts w:ascii="IBM Plex Sans" w:hAnsi="IBM Plex Sans"/>
            <w:b/>
            <w:sz w:val="22"/>
            <w:szCs w:val="22"/>
            <w:lang w:val="es-ES" w:eastAsia="es-ES_tradnl"/>
          </w:rPr>
          <w:t>Assistant</w:t>
        </w:r>
        <w:r w:rsidRPr="002A1342"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hAnsi="IBM Plex Sans"/>
            <w:b/>
            <w:sz w:val="22"/>
            <w:szCs w:val="22"/>
            <w:lang w:val="es-ES" w:eastAsia="es-ES_tradnl"/>
          </w:rPr>
          <w:t>ID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, el </w:t>
        </w:r>
        <w:proofErr w:type="spellStart"/>
        <w:r>
          <w:rPr>
            <w:rFonts w:ascii="IBM Plex Sans" w:hAnsi="IBM Plex Sans"/>
            <w:b/>
            <w:sz w:val="22"/>
            <w:szCs w:val="22"/>
            <w:lang w:val="es-ES" w:eastAsia="es-ES_tradnl"/>
          </w:rPr>
          <w:t>Username</w:t>
        </w:r>
        <w:proofErr w:type="spellEnd"/>
        <w:r w:rsidRPr="00CB6BAA"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 </w:t>
        </w:r>
        <w:r w:rsidRPr="002A1342">
          <w:rPr>
            <w:rFonts w:ascii="IBM Plex Sans" w:hAnsi="IBM Plex Sans"/>
            <w:sz w:val="22"/>
            <w:szCs w:val="22"/>
            <w:lang w:val="es-ES" w:eastAsia="es-ES_tradnl"/>
          </w:rPr>
          <w:t xml:space="preserve">y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>e</w:t>
        </w:r>
        <w:r w:rsidRPr="002A1342">
          <w:rPr>
            <w:rFonts w:ascii="IBM Plex Sans" w:hAnsi="IBM Plex Sans"/>
            <w:sz w:val="22"/>
            <w:szCs w:val="22"/>
            <w:lang w:val="es-ES" w:eastAsia="es-ES_tradnl"/>
          </w:rPr>
          <w:t>l</w:t>
        </w:r>
        <w:r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 Password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para el siguiente paso.</w:t>
        </w:r>
      </w:ins>
    </w:p>
    <w:p w14:paraId="242E65FF" w14:textId="77777777" w:rsidR="00EA54D7" w:rsidRDefault="00EA54D7" w:rsidP="00EA54D7">
      <w:pPr>
        <w:jc w:val="both"/>
        <w:outlineLvl w:val="0"/>
        <w:rPr>
          <w:ins w:id="14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30BA695" w14:textId="77777777" w:rsidR="00EA54D7" w:rsidRDefault="00EA54D7" w:rsidP="00EA54D7">
      <w:pPr>
        <w:jc w:val="both"/>
        <w:outlineLvl w:val="0"/>
        <w:rPr>
          <w:ins w:id="14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49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50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530279E3" wp14:editId="210ACF69">
              <wp:extent cx="5612130" cy="3065145"/>
              <wp:effectExtent l="0" t="0" r="1270" b="8255"/>
              <wp:docPr id="31" name="Imagen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19_Obtener credenciales.png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0651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1025C6D" w14:textId="31F0D482" w:rsidR="00995AFE" w:rsidRDefault="00995AFE">
      <w:pPr>
        <w:rPr>
          <w:ins w:id="151" w:author="Usuario de Microsoft Office" w:date="2019-05-21T20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52" w:author="Usuario de Microsoft Office" w:date="2019-05-21T20:54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ins>
    </w:p>
    <w:p w14:paraId="7F1543C8" w14:textId="77777777" w:rsidR="00EA54D7" w:rsidRPr="00CB6BAA" w:rsidRDefault="00EA54D7" w:rsidP="00EA54D7">
      <w:pPr>
        <w:jc w:val="both"/>
        <w:outlineLvl w:val="0"/>
        <w:rPr>
          <w:ins w:id="15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2A08137" w14:textId="77777777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5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55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Debes abrir el archivo .</w:t>
        </w:r>
        <w:proofErr w:type="spellStart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env</w:t>
        </w:r>
        <w:proofErr w:type="spellEnd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(que se encuentra en la raíz del proyecto) y ahí debes ingresar los datos que obtuviste en el paso anterior. Ingresa los datos de tu Assistant.</w:t>
        </w:r>
      </w:ins>
    </w:p>
    <w:p w14:paraId="0289D6A1" w14:textId="013855E7" w:rsidR="00EA54D7" w:rsidRDefault="00EA54D7" w:rsidP="00EA54D7">
      <w:pPr>
        <w:jc w:val="both"/>
        <w:outlineLvl w:val="0"/>
        <w:rPr>
          <w:ins w:id="156" w:author="Luis Alberto Baez Flores" w:date="2019-05-21T23:05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9443BFB" w14:textId="77777777" w:rsidR="00A82FF4" w:rsidRDefault="00A82FF4" w:rsidP="00EA54D7">
      <w:pPr>
        <w:jc w:val="both"/>
        <w:outlineLvl w:val="0"/>
        <w:rPr>
          <w:ins w:id="15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CFB8213" w14:textId="42B6D089" w:rsidR="00EA54D7" w:rsidRDefault="00A82FF4" w:rsidP="00EA54D7">
      <w:pPr>
        <w:jc w:val="both"/>
        <w:outlineLvl w:val="0"/>
        <w:rPr>
          <w:ins w:id="15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r>
        <w:rPr>
          <w:rFonts w:ascii="IBM Plex Sans" w:eastAsia="Times New Roman" w:hAnsi="IBM Plex Sans" w:cs="Arial"/>
          <w:noProof/>
          <w:sz w:val="22"/>
          <w:szCs w:val="22"/>
          <w:lang w:val="es-ES" w:eastAsia="es-ES_tradnl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A6AF068" wp14:editId="1D17E1F7">
                <wp:simplePos x="0" y="0"/>
                <wp:positionH relativeFrom="column">
                  <wp:posOffset>403065</wp:posOffset>
                </wp:positionH>
                <wp:positionV relativeFrom="paragraph">
                  <wp:posOffset>1045125</wp:posOffset>
                </wp:positionV>
                <wp:extent cx="4456430" cy="904785"/>
                <wp:effectExtent l="0" t="0" r="13970" b="10160"/>
                <wp:wrapNone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6430" cy="904785"/>
                          <a:chOff x="0" y="0"/>
                          <a:chExt cx="4456430" cy="904785"/>
                        </a:xfrm>
                      </wpg:grpSpPr>
                      <wps:wsp>
                        <wps:cNvPr id="35" name="Rectángulo 35"/>
                        <wps:cNvSpPr/>
                        <wps:spPr>
                          <a:xfrm>
                            <a:off x="0" y="0"/>
                            <a:ext cx="4089400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AFD4D9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ángulo 36"/>
                        <wps:cNvSpPr/>
                        <wps:spPr>
                          <a:xfrm>
                            <a:off x="0" y="208800"/>
                            <a:ext cx="4089400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83B3F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Rectángulo 37"/>
                        <wps:cNvSpPr/>
                        <wps:spPr>
                          <a:xfrm>
                            <a:off x="0" y="720000"/>
                            <a:ext cx="4456430" cy="1847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BB8DE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C63311" id="Grupo 41" o:spid="_x0000_s1026" style="position:absolute;margin-left:31.75pt;margin-top:82.3pt;width:350.9pt;height:71.25pt;z-index:251661312" coordsize="44564,90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">
                <v:rect id="Rectángulo 35" o:spid="_x0000_s1027" style="position:absolute;width:40894;height:17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" filled="f" strokecolor="#afd4d9" strokeweight="1pt"/>
                <v:rect id="Rectángulo 36" o:spid="_x0000_s1028" style="position:absolute;top:2088;width:40894;height:17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" filled="f" strokecolor="#83b3fc" strokeweight="1pt"/>
                <v:rect id="Rectángulo 37" o:spid="_x0000_s1029" style="position:absolute;top:7200;width:44564;height:18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" filled="f" strokecolor="#bb8de6" strokeweight="1pt"/>
              </v:group>
            </w:pict>
          </mc:Fallback>
        </mc:AlternateContent>
      </w:r>
      <w:ins w:id="159" w:author="Luis Alberto Baez Flores" w:date="2019-05-21T23:05:00Z">
        <w:r w:rsidRPr="00A82FF4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rawing>
            <wp:inline distT="0" distB="0" distL="0" distR="0" wp14:anchorId="668551E7" wp14:editId="7442FC1B">
              <wp:extent cx="5612130" cy="2007235"/>
              <wp:effectExtent l="0" t="0" r="1270" b="0"/>
              <wp:docPr id="40" name="Imagen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20072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bookmarkStart w:id="160" w:name="_GoBack"/>
      <w:bookmarkEnd w:id="160"/>
      <w:commentRangeStart w:id="161"/>
      <w:ins w:id="162" w:author="Usuario de Microsoft Office" w:date="2019-05-21T20:50:00Z">
        <w:del w:id="163" w:author="Luis Alberto Baez Flores" w:date="2019-05-21T22:39:00Z">
          <w:r w:rsidR="00EA54D7" w:rsidDel="00BB6702">
            <w:rPr>
              <w:rFonts w:ascii="IBM Plex Sans" w:eastAsia="Times New Roman" w:hAnsi="IBM Plex Sans" w:cs="Arial"/>
              <w:noProof/>
              <w:sz w:val="22"/>
              <w:szCs w:val="22"/>
              <w:lang w:eastAsia="es-ES_tradnl"/>
              <w:rPrChange w:id="164" w:author="Unknown">
                <w:rPr>
                  <w:noProof/>
                  <w:lang w:eastAsia="es-ES_tradnl"/>
                </w:rPr>
              </w:rPrChange>
            </w:rPr>
            <w:drawing>
              <wp:inline distT="0" distB="0" distL="0" distR="0" wp14:anchorId="36C3AFBC" wp14:editId="48CE7FCF">
                <wp:extent cx="5612130" cy="2306320"/>
                <wp:effectExtent l="0" t="0" r="1270" b="5080"/>
                <wp:docPr id="32" name="Imagen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WhatsApp_Image_2018-10-10_at_20_22_07.jpg"/>
                        <pic:cNvPicPr/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2130" cy="2306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  <w:commentRangeEnd w:id="161"/>
        <w:r w:rsidR="00EA54D7">
          <w:rPr>
            <w:rStyle w:val="Refdecomentario"/>
          </w:rPr>
          <w:commentReference w:id="161"/>
        </w:r>
      </w:ins>
    </w:p>
    <w:p w14:paraId="57BA1DD2" w14:textId="77777777" w:rsidR="00EA54D7" w:rsidRDefault="00EA54D7" w:rsidP="00EA54D7">
      <w:pPr>
        <w:jc w:val="both"/>
        <w:outlineLvl w:val="0"/>
        <w:rPr>
          <w:ins w:id="16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1A16E911" w14:textId="77777777" w:rsidR="00EA54D7" w:rsidRDefault="00EA54D7" w:rsidP="00EA54D7">
      <w:pPr>
        <w:rPr>
          <w:ins w:id="16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67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ins>
    </w:p>
    <w:p w14:paraId="7BF7FA9A" w14:textId="77777777" w:rsidR="00EA54D7" w:rsidRPr="00FD4EBA" w:rsidRDefault="00EA54D7" w:rsidP="00EA54D7">
      <w:pPr>
        <w:spacing w:line="360" w:lineRule="auto"/>
        <w:jc w:val="both"/>
        <w:outlineLvl w:val="0"/>
        <w:rPr>
          <w:ins w:id="168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ins w:id="169" w:author="Usuario de Microsoft Office" w:date="2019-05-21T20:50:00Z"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lastRenderedPageBreak/>
          <w:t>Paso 3</w:t>
        </w:r>
        <w:r w:rsidRPr="007D51C2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 xml:space="preserve">: </w:t>
        </w:r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¡Conversa con tu asistente!</w:t>
        </w:r>
      </w:ins>
    </w:p>
    <w:p w14:paraId="7355E672" w14:textId="77777777" w:rsidR="00EA54D7" w:rsidRPr="00FD4EBA" w:rsidRDefault="00EA54D7" w:rsidP="00EA54D7">
      <w:pPr>
        <w:numPr>
          <w:ilvl w:val="0"/>
          <w:numId w:val="14"/>
        </w:numPr>
        <w:jc w:val="both"/>
        <w:outlineLvl w:val="0"/>
        <w:rPr>
          <w:ins w:id="17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71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Ahora ve a la terminal y presionar </w:t>
        </w:r>
        <w:proofErr w:type="spellStart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Ctrl+C</w:t>
        </w:r>
        <w:proofErr w:type="spellEnd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para terminar el proceso de Nodejs.</w:t>
        </w:r>
      </w:ins>
    </w:p>
    <w:p w14:paraId="41769109" w14:textId="77777777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7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73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E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jecuta el comando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start</w:t>
        </w:r>
        <w:proofErr w:type="spellEnd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de nuevo.</w:t>
        </w:r>
      </w:ins>
    </w:p>
    <w:p w14:paraId="7CA6D637" w14:textId="77777777" w:rsidR="00EA54D7" w:rsidRPr="00EB59D3" w:rsidRDefault="00EA54D7" w:rsidP="00EA54D7">
      <w:pPr>
        <w:numPr>
          <w:ilvl w:val="0"/>
          <w:numId w:val="14"/>
        </w:numPr>
        <w:jc w:val="both"/>
        <w:outlineLvl w:val="0"/>
        <w:rPr>
          <w:ins w:id="17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75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Ve a tu browser e ingresa </w:t>
        </w:r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localhost:3000</w:t>
        </w:r>
      </w:ins>
    </w:p>
    <w:p w14:paraId="2774F4EB" w14:textId="77777777" w:rsidR="00EA54D7" w:rsidRDefault="00EA54D7" w:rsidP="00EA54D7">
      <w:pPr>
        <w:jc w:val="both"/>
        <w:outlineLvl w:val="0"/>
        <w:rPr>
          <w:ins w:id="17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CE49571" w14:textId="77777777" w:rsidR="00EA54D7" w:rsidRDefault="00EA54D7" w:rsidP="00EA54D7">
      <w:pPr>
        <w:jc w:val="both"/>
        <w:outlineLvl w:val="0"/>
        <w:rPr>
          <w:ins w:id="17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78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79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16420195" wp14:editId="15B7B19E">
              <wp:extent cx="5605868" cy="1734207"/>
              <wp:effectExtent l="0" t="0" r="7620" b="0"/>
              <wp:docPr id="33" name="Imagen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Captura de pantalla 2018-10-11 a la(s) 09.31.30.png"/>
                      <pic:cNvPicPr/>
                    </pic:nvPicPr>
                    <pic:blipFill rotWithShape="1"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50505"/>
                      <a:stretch/>
                    </pic:blipFill>
                    <pic:spPr bwMode="auto">
                      <a:xfrm>
                        <a:off x="0" y="0"/>
                        <a:ext cx="5608692" cy="173508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845E11F" w14:textId="77777777" w:rsidR="00EA54D7" w:rsidRDefault="00EA54D7" w:rsidP="00EA54D7">
      <w:pPr>
        <w:jc w:val="both"/>
        <w:outlineLvl w:val="0"/>
        <w:rPr>
          <w:ins w:id="18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3532533" w14:textId="5E66B8D5" w:rsidR="00EA54D7" w:rsidRPr="00EA54D7" w:rsidRDefault="00EA54D7">
      <w:pPr>
        <w:jc w:val="both"/>
        <w:outlineLvl w:val="0"/>
        <w:rPr>
          <w:ins w:id="181" w:author="Usuario de Microsoft Office" w:date="2019-05-21T20:50:00Z"/>
          <w:rFonts w:ascii="IBM Plex Sans" w:eastAsia="Times New Roman" w:hAnsi="IBM Plex Sans" w:cs="Arial"/>
          <w:b/>
          <w:sz w:val="22"/>
          <w:szCs w:val="22"/>
          <w:lang w:val="es-ES" w:eastAsia="es-ES_tradnl"/>
          <w:rPrChange w:id="182" w:author="Usuario de Microsoft Office" w:date="2019-05-21T20:50:00Z">
            <w:rPr>
              <w:ins w:id="183" w:author="Usuario de Microsoft Office" w:date="2019-05-21T20:50:00Z"/>
              <w:rFonts w:ascii="IBM Plex Sans" w:hAnsi="IBM Plex Sans"/>
              <w:sz w:val="22"/>
              <w:szCs w:val="22"/>
              <w:lang w:val="es-ES"/>
            </w:rPr>
          </w:rPrChange>
        </w:rPr>
        <w:pPrChange w:id="184" w:author="Usuario de Microsoft Office" w:date="2019-05-21T20:50:00Z">
          <w:pPr>
            <w:jc w:val="both"/>
          </w:pPr>
        </w:pPrChange>
      </w:pPr>
      <w:ins w:id="185" w:author="Usuario de Microsoft Office" w:date="2019-05-21T20:50:00Z">
        <w:r w:rsidRPr="008314AF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¡Listo! Conversa con tu asistente.</w:t>
        </w:r>
        <w:r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hAnsi="IBM Plex Sans"/>
            <w:sz w:val="22"/>
            <w:szCs w:val="22"/>
            <w:lang w:val="es-ES"/>
          </w:rPr>
          <w:t>Esperamos que este manual te haya sido útil y que también te haya gustado la actividad post taller!</w:t>
        </w:r>
      </w:ins>
    </w:p>
    <w:p w14:paraId="67C6F98E" w14:textId="77777777" w:rsidR="00EA54D7" w:rsidRDefault="00EA54D7" w:rsidP="00EA54D7">
      <w:pPr>
        <w:jc w:val="both"/>
        <w:rPr>
          <w:ins w:id="186" w:author="Usuario de Microsoft Office" w:date="2019-05-21T20:50:00Z"/>
          <w:rFonts w:ascii="IBM Plex Sans" w:hAnsi="IBM Plex Sans"/>
          <w:sz w:val="22"/>
          <w:szCs w:val="22"/>
          <w:lang w:val="es-ES"/>
        </w:rPr>
      </w:pPr>
      <w:ins w:id="187" w:author="Usuario de Microsoft Office" w:date="2019-05-21T20:50:00Z">
        <w:r>
          <w:rPr>
            <w:rFonts w:ascii="IBM Plex Sans" w:hAnsi="IBM Plex Sans"/>
            <w:sz w:val="22"/>
            <w:szCs w:val="22"/>
            <w:lang w:val="es-ES"/>
          </w:rPr>
          <w:t>Si tienes alguna duda o deseas contactarnos aquí te dejamos nuestros datos:</w:t>
        </w:r>
      </w:ins>
    </w:p>
    <w:p w14:paraId="5760A93B" w14:textId="77777777" w:rsidR="00EA54D7" w:rsidRDefault="00EA54D7" w:rsidP="00EA54D7">
      <w:pPr>
        <w:jc w:val="both"/>
        <w:rPr>
          <w:ins w:id="188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24924CF" w14:textId="77777777" w:rsidR="00EA54D7" w:rsidRPr="00282421" w:rsidRDefault="00EA54D7" w:rsidP="00EA54D7">
      <w:pPr>
        <w:jc w:val="both"/>
        <w:rPr>
          <w:ins w:id="189" w:author="Usuario de Microsoft Office" w:date="2019-05-21T20:50:00Z"/>
          <w:rFonts w:ascii="IBM Plex Sans Medium" w:hAnsi="IBM Plex Sans Medium"/>
          <w:i/>
          <w:iCs/>
          <w:sz w:val="22"/>
          <w:szCs w:val="22"/>
          <w:lang w:val="en-US"/>
          <w:rPrChange w:id="190" w:author="Luis Alberto Baez Flores" w:date="2019-05-21T22:13:00Z">
            <w:rPr>
              <w:ins w:id="191" w:author="Usuario de Microsoft Office" w:date="2019-05-21T20:50:00Z"/>
              <w:rFonts w:ascii="IBM Plex Sans Medium" w:hAnsi="IBM Plex Sans Medium"/>
              <w:i/>
              <w:iCs/>
              <w:sz w:val="22"/>
              <w:szCs w:val="22"/>
              <w:lang w:val="es-ES"/>
            </w:rPr>
          </w:rPrChange>
        </w:rPr>
      </w:pPr>
      <w:ins w:id="192" w:author="Usuario de Microsoft Office" w:date="2019-05-21T20:50:00Z">
        <w:r w:rsidRPr="00282421">
          <w:rPr>
            <w:rFonts w:ascii="IBM Plex Sans Medium" w:hAnsi="IBM Plex Sans Medium"/>
            <w:i/>
            <w:iCs/>
            <w:sz w:val="22"/>
            <w:szCs w:val="22"/>
            <w:lang w:val="en-US"/>
            <w:rPrChange w:id="193" w:author="Luis Alberto Baez Flores" w:date="2019-05-21T22:13:00Z">
              <w:rPr>
                <w:rFonts w:ascii="IBM Plex Sans Medium" w:hAnsi="IBM Plex Sans Medium"/>
                <w:i/>
                <w:iCs/>
                <w:sz w:val="22"/>
                <w:szCs w:val="22"/>
                <w:lang w:val="es-ES"/>
              </w:rPr>
            </w:rPrChange>
          </w:rPr>
          <w:t xml:space="preserve">Jorge Cid </w:t>
        </w:r>
        <w:proofErr w:type="spellStart"/>
        <w:r w:rsidRPr="00282421">
          <w:rPr>
            <w:rFonts w:ascii="IBM Plex Sans Medium" w:hAnsi="IBM Plex Sans Medium"/>
            <w:i/>
            <w:iCs/>
            <w:sz w:val="22"/>
            <w:szCs w:val="22"/>
            <w:lang w:val="en-US"/>
            <w:rPrChange w:id="194" w:author="Luis Alberto Baez Flores" w:date="2019-05-21T22:13:00Z">
              <w:rPr>
                <w:rFonts w:ascii="IBM Plex Sans Medium" w:hAnsi="IBM Plex Sans Medium"/>
                <w:i/>
                <w:iCs/>
                <w:sz w:val="22"/>
                <w:szCs w:val="22"/>
                <w:lang w:val="es-ES"/>
              </w:rPr>
            </w:rPrChange>
          </w:rPr>
          <w:t>Campuzano</w:t>
        </w:r>
        <w:proofErr w:type="spellEnd"/>
      </w:ins>
    </w:p>
    <w:p w14:paraId="3B15F403" w14:textId="77777777" w:rsidR="00EA54D7" w:rsidRPr="003D38C8" w:rsidRDefault="00EA54D7" w:rsidP="00EA54D7">
      <w:pPr>
        <w:jc w:val="both"/>
        <w:rPr>
          <w:ins w:id="195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196" w:author="Usuario de Microsoft Office" w:date="2019-05-21T20:50:00Z">
        <w:r>
          <w:rPr>
            <w:rFonts w:ascii="IBM Plex Sans" w:hAnsi="IBM Plex Sans"/>
            <w:sz w:val="20"/>
            <w:szCs w:val="20"/>
            <w:lang w:val="en-US"/>
          </w:rPr>
          <w:t>Cognitive &amp; Cloud Solutions Architect</w:t>
        </w:r>
      </w:ins>
    </w:p>
    <w:p w14:paraId="543EF69F" w14:textId="77777777" w:rsidR="00EA54D7" w:rsidRPr="00E56195" w:rsidRDefault="00EA54D7" w:rsidP="00EA54D7">
      <w:pPr>
        <w:jc w:val="both"/>
        <w:rPr>
          <w:ins w:id="197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ins w:id="198" w:author="Usuario de Microsoft Office" w:date="2019-05-21T20:50:00Z">
        <w:r w:rsidRPr="00E56195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jorgecid@mx1.ibm.com</w:t>
        </w:r>
      </w:ins>
    </w:p>
    <w:p w14:paraId="0E88224F" w14:textId="77777777" w:rsidR="00EA54D7" w:rsidRPr="00E56195" w:rsidRDefault="00EA54D7" w:rsidP="00EA54D7">
      <w:pPr>
        <w:jc w:val="both"/>
        <w:rPr>
          <w:ins w:id="199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798DD6F" w14:textId="77777777" w:rsidR="00EA54D7" w:rsidRPr="003D38C8" w:rsidRDefault="00EA54D7" w:rsidP="00EA54D7">
      <w:pPr>
        <w:jc w:val="both"/>
        <w:rPr>
          <w:ins w:id="200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01" w:author="Usuario de Microsoft Office" w:date="2019-05-21T20:50:00Z"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Aldo Macías</w:t>
        </w:r>
      </w:ins>
    </w:p>
    <w:p w14:paraId="5E73AFA8" w14:textId="77777777" w:rsidR="00EA54D7" w:rsidRPr="003D38C8" w:rsidRDefault="00EA54D7" w:rsidP="00EA54D7">
      <w:pPr>
        <w:jc w:val="both"/>
        <w:rPr>
          <w:ins w:id="202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203" w:author="Usuario de Microsoft Office" w:date="2019-05-21T20:50:00Z">
        <w:r w:rsidRPr="003D38C8">
          <w:rPr>
            <w:rFonts w:ascii="IBM Plex Sans" w:hAnsi="IBM Plex Sans"/>
            <w:sz w:val="20"/>
            <w:szCs w:val="20"/>
            <w:lang w:val="en-US"/>
          </w:rPr>
          <w:t>AI / Cognitive UX Consultant &amp; Software Engineer</w:t>
        </w:r>
      </w:ins>
    </w:p>
    <w:p w14:paraId="1726B30D" w14:textId="77777777" w:rsidR="00EA54D7" w:rsidRPr="003D38C8" w:rsidRDefault="00EA54D7" w:rsidP="00EA54D7">
      <w:pPr>
        <w:jc w:val="both"/>
        <w:rPr>
          <w:ins w:id="204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ins w:id="205" w:author="Usuario de Microsoft Office" w:date="2019-05-21T20:50:00Z">
        <w:r w:rsidRPr="003D38C8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aldojmb@mx1.ibm.com</w:t>
        </w:r>
      </w:ins>
    </w:p>
    <w:p w14:paraId="42AFA63B" w14:textId="77777777" w:rsidR="00EA54D7" w:rsidRPr="003D38C8" w:rsidRDefault="00EA54D7" w:rsidP="00EA54D7">
      <w:pPr>
        <w:jc w:val="both"/>
        <w:rPr>
          <w:ins w:id="206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6788FB39" w14:textId="77777777" w:rsidR="00EA54D7" w:rsidRPr="003D38C8" w:rsidRDefault="00EA54D7" w:rsidP="00EA54D7">
      <w:pPr>
        <w:jc w:val="both"/>
        <w:rPr>
          <w:ins w:id="207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08" w:author="Usuario de Microsoft Office" w:date="2019-05-21T20:50:00Z"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 xml:space="preserve">Luis Alberto </w:t>
        </w:r>
        <w:r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Bá</w:t>
        </w:r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ez</w:t>
        </w:r>
      </w:ins>
    </w:p>
    <w:p w14:paraId="0D1AB917" w14:textId="77777777" w:rsidR="00EA54D7" w:rsidRPr="003D38C8" w:rsidRDefault="00EA54D7" w:rsidP="00EA54D7">
      <w:pPr>
        <w:jc w:val="both"/>
        <w:rPr>
          <w:ins w:id="209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210" w:author="Usuario de Microsoft Office" w:date="2019-05-21T20:50:00Z">
        <w:r w:rsidRPr="003D38C8">
          <w:rPr>
            <w:rFonts w:ascii="IBM Plex Sans" w:hAnsi="IBM Plex Sans"/>
            <w:sz w:val="20"/>
            <w:szCs w:val="20"/>
            <w:lang w:val="en-US"/>
          </w:rPr>
          <w:t>Cognitive Technical Lead</w:t>
        </w:r>
      </w:ins>
    </w:p>
    <w:p w14:paraId="553B52BD" w14:textId="77777777" w:rsidR="00EA54D7" w:rsidRPr="00282421" w:rsidRDefault="00EA54D7" w:rsidP="00EA54D7">
      <w:pPr>
        <w:jc w:val="both"/>
        <w:rPr>
          <w:ins w:id="211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n-US" w:eastAsia="es-ES_tradnl"/>
          <w:rPrChange w:id="212" w:author="Luis Alberto Baez Flores" w:date="2019-05-21T22:13:00Z">
            <w:rPr>
              <w:ins w:id="213" w:author="Usuario de Microsoft Office" w:date="2019-05-21T20:50:00Z"/>
              <w:rFonts w:ascii="IBM Plex Sans" w:hAnsi="IBM Plex Sans" w:cs="Arial"/>
              <w:b/>
              <w:color w:val="72A1FB"/>
              <w:sz w:val="20"/>
              <w:szCs w:val="20"/>
              <w:lang w:val="es-ES" w:eastAsia="es-ES_tradnl"/>
            </w:rPr>
          </w:rPrChange>
        </w:rPr>
      </w:pPr>
      <w:ins w:id="214" w:author="Usuario de Microsoft Office" w:date="2019-05-21T20:50:00Z">
        <w:r w:rsidRPr="00282421">
          <w:rPr>
            <w:rFonts w:ascii="IBM Plex Sans" w:hAnsi="IBM Plex Sans" w:cs="Arial"/>
            <w:b/>
            <w:color w:val="72A1FB"/>
            <w:sz w:val="20"/>
            <w:szCs w:val="20"/>
            <w:lang w:val="en-US" w:eastAsia="es-ES_tradnl"/>
            <w:rPrChange w:id="215" w:author="Luis Alberto Baez Flores" w:date="2019-05-21T22:13:00Z">
              <w:rPr>
                <w:rFonts w:ascii="IBM Plex Sans" w:hAnsi="IBM Plex Sans" w:cs="Arial"/>
                <w:b/>
                <w:color w:val="72A1FB"/>
                <w:sz w:val="20"/>
                <w:szCs w:val="20"/>
                <w:lang w:val="es-ES" w:eastAsia="es-ES_tradnl"/>
              </w:rPr>
            </w:rPrChange>
          </w:rPr>
          <w:t>baezla@mx1.ibm.com</w:t>
        </w:r>
      </w:ins>
    </w:p>
    <w:p w14:paraId="5FE1FD04" w14:textId="77777777" w:rsidR="00EA54D7" w:rsidRPr="00282421" w:rsidRDefault="00EA54D7" w:rsidP="00EA54D7">
      <w:pPr>
        <w:jc w:val="both"/>
        <w:rPr>
          <w:ins w:id="216" w:author="Usuario de Microsoft Office" w:date="2019-05-21T20:50:00Z"/>
          <w:rFonts w:ascii="IBM Plex Sans" w:hAnsi="IBM Plex Sans"/>
          <w:sz w:val="22"/>
          <w:szCs w:val="22"/>
          <w:lang w:val="en-US"/>
          <w:rPrChange w:id="217" w:author="Luis Alberto Baez Flores" w:date="2019-05-21T22:13:00Z">
            <w:rPr>
              <w:ins w:id="218" w:author="Usuario de Microsoft Office" w:date="2019-05-21T20:50:00Z"/>
              <w:rFonts w:ascii="IBM Plex Sans" w:hAnsi="IBM Plex Sans"/>
              <w:sz w:val="22"/>
              <w:szCs w:val="22"/>
              <w:lang w:val="es-ES"/>
            </w:rPr>
          </w:rPrChange>
        </w:rPr>
      </w:pPr>
    </w:p>
    <w:p w14:paraId="7BB472EB" w14:textId="77777777" w:rsidR="00EA54D7" w:rsidRPr="00B71528" w:rsidRDefault="00EA54D7" w:rsidP="00EA54D7">
      <w:pPr>
        <w:jc w:val="both"/>
        <w:rPr>
          <w:ins w:id="219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20" w:author="Usuario de Microsoft Office" w:date="2019-05-21T20:50:00Z">
        <w:r w:rsidRPr="00B7152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 xml:space="preserve">Sergio </w:t>
        </w:r>
        <w:proofErr w:type="spellStart"/>
        <w:r w:rsidRPr="00B7152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Inurreta</w:t>
        </w:r>
        <w:proofErr w:type="spellEnd"/>
      </w:ins>
    </w:p>
    <w:p w14:paraId="54A993DC" w14:textId="77777777" w:rsidR="00EA54D7" w:rsidRPr="00282421" w:rsidRDefault="00EA54D7" w:rsidP="00EA54D7">
      <w:pPr>
        <w:jc w:val="both"/>
        <w:rPr>
          <w:ins w:id="221" w:author="Usuario de Microsoft Office" w:date="2019-05-21T20:50:00Z"/>
          <w:rFonts w:ascii="IBM Plex Sans" w:hAnsi="IBM Plex Sans"/>
          <w:sz w:val="20"/>
          <w:szCs w:val="20"/>
          <w:lang w:val="es-MX"/>
          <w:rPrChange w:id="222" w:author="Luis Alberto Baez Flores" w:date="2019-05-21T22:13:00Z">
            <w:rPr>
              <w:ins w:id="223" w:author="Usuario de Microsoft Office" w:date="2019-05-21T20:50:00Z"/>
              <w:rFonts w:ascii="IBM Plex Sans" w:hAnsi="IBM Plex Sans"/>
              <w:sz w:val="20"/>
              <w:szCs w:val="20"/>
              <w:lang w:val="en-US"/>
            </w:rPr>
          </w:rPrChange>
        </w:rPr>
      </w:pPr>
      <w:ins w:id="224" w:author="Usuario de Microsoft Office" w:date="2019-05-21T20:50:00Z">
        <w:r w:rsidRPr="00282421">
          <w:rPr>
            <w:rFonts w:ascii="IBM Plex Sans" w:hAnsi="IBM Plex Sans"/>
            <w:sz w:val="20"/>
            <w:szCs w:val="20"/>
            <w:lang w:val="es-MX"/>
            <w:rPrChange w:id="225" w:author="Luis Alberto Baez Flores" w:date="2019-05-21T22:13:00Z">
              <w:rPr>
                <w:rFonts w:ascii="IBM Plex Sans" w:hAnsi="IBM Plex Sans"/>
                <w:sz w:val="20"/>
                <w:szCs w:val="20"/>
                <w:lang w:val="en-US"/>
              </w:rPr>
            </w:rPrChange>
          </w:rPr>
          <w:t>UX &amp; Cognitive Designer</w:t>
        </w:r>
      </w:ins>
    </w:p>
    <w:p w14:paraId="089A4DBF" w14:textId="77777777" w:rsidR="00EA54D7" w:rsidRPr="003D38C8" w:rsidRDefault="00EA54D7" w:rsidP="00EA54D7">
      <w:pPr>
        <w:jc w:val="both"/>
        <w:rPr>
          <w:ins w:id="226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ins w:id="227" w:author="Usuario de Microsoft Office" w:date="2019-05-21T20:50:00Z">
        <w:r>
          <w:fldChar w:fldCharType="begin"/>
        </w:r>
        <w:r>
          <w:instrText xml:space="preserve"> HYPERLINK "mailto:sergio.Inurreta@ibm.com" </w:instrText>
        </w:r>
        <w:r>
          <w:fldChar w:fldCharType="separate"/>
        </w:r>
        <w:r w:rsidRPr="003D38C8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sergio.Inurreta@ibm.com</w:t>
        </w:r>
        <w:r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ins>
    </w:p>
    <w:p w14:paraId="22A53E4D" w14:textId="77777777" w:rsidR="00EA54D7" w:rsidRDefault="00EA54D7" w:rsidP="00EA54D7">
      <w:pPr>
        <w:jc w:val="both"/>
        <w:rPr>
          <w:ins w:id="228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</w:p>
    <w:p w14:paraId="3853E65E" w14:textId="77777777" w:rsidR="00EA54D7" w:rsidRPr="003D38C8" w:rsidRDefault="00EA54D7" w:rsidP="00EA54D7">
      <w:pPr>
        <w:jc w:val="both"/>
        <w:rPr>
          <w:ins w:id="229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30" w:author="Usuario de Microsoft Office" w:date="2019-05-21T20:50:00Z"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Lucero Machorro</w:t>
        </w:r>
      </w:ins>
    </w:p>
    <w:p w14:paraId="05B96830" w14:textId="77777777" w:rsidR="00EA54D7" w:rsidRPr="00A82FF4" w:rsidRDefault="00EA54D7" w:rsidP="00EA54D7">
      <w:pPr>
        <w:jc w:val="both"/>
        <w:rPr>
          <w:ins w:id="231" w:author="Usuario de Microsoft Office" w:date="2019-05-21T20:50:00Z"/>
          <w:rFonts w:ascii="IBM Plex Sans" w:hAnsi="IBM Plex Sans"/>
          <w:sz w:val="20"/>
          <w:szCs w:val="20"/>
          <w:lang w:val="en-US"/>
          <w:rPrChange w:id="232" w:author="Luis Alberto Baez Flores" w:date="2019-05-21T23:04:00Z">
            <w:rPr>
              <w:ins w:id="233" w:author="Usuario de Microsoft Office" w:date="2019-05-21T20:50:00Z"/>
              <w:rFonts w:ascii="IBM Plex Sans" w:hAnsi="IBM Plex Sans"/>
              <w:sz w:val="20"/>
              <w:szCs w:val="20"/>
              <w:lang w:val="en-US"/>
            </w:rPr>
          </w:rPrChange>
        </w:rPr>
      </w:pPr>
      <w:ins w:id="234" w:author="Usuario de Microsoft Office" w:date="2019-05-21T20:50:00Z">
        <w:r w:rsidRPr="00A82FF4">
          <w:rPr>
            <w:rFonts w:ascii="IBM Plex Sans" w:hAnsi="IBM Plex Sans"/>
            <w:sz w:val="20"/>
            <w:szCs w:val="20"/>
            <w:lang w:val="en-US"/>
            <w:rPrChange w:id="235" w:author="Luis Alberto Baez Flores" w:date="2019-05-21T23:04:00Z">
              <w:rPr>
                <w:rFonts w:ascii="IBM Plex Sans" w:hAnsi="IBM Plex Sans"/>
                <w:sz w:val="20"/>
                <w:szCs w:val="20"/>
                <w:lang w:val="en-US"/>
              </w:rPr>
            </w:rPrChange>
          </w:rPr>
          <w:t>UX &amp; Cognitive Designer</w:t>
        </w:r>
      </w:ins>
    </w:p>
    <w:p w14:paraId="34DEAA38" w14:textId="77777777" w:rsidR="00EA54D7" w:rsidRPr="00A82FF4" w:rsidRDefault="00EA54D7" w:rsidP="00EA54D7">
      <w:pPr>
        <w:jc w:val="both"/>
        <w:rPr>
          <w:ins w:id="236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n-US" w:eastAsia="es-ES_tradnl"/>
          <w:rPrChange w:id="237" w:author="Luis Alberto Baez Flores" w:date="2019-05-21T23:04:00Z">
            <w:rPr>
              <w:ins w:id="238" w:author="Usuario de Microsoft Office" w:date="2019-05-21T20:50:00Z"/>
              <w:rFonts w:ascii="IBM Plex Sans" w:hAnsi="IBM Plex Sans" w:cs="Arial"/>
              <w:b/>
              <w:color w:val="72A1FB"/>
              <w:sz w:val="20"/>
              <w:szCs w:val="20"/>
              <w:lang w:val="es-ES" w:eastAsia="es-ES_tradnl"/>
            </w:rPr>
          </w:rPrChange>
        </w:rPr>
      </w:pPr>
      <w:ins w:id="239" w:author="Usuario de Microsoft Office" w:date="2019-05-21T20:50:00Z">
        <w:r>
          <w:fldChar w:fldCharType="begin"/>
        </w:r>
        <w:r w:rsidRPr="00A82FF4">
          <w:rPr>
            <w:lang w:val="en-US"/>
            <w:rPrChange w:id="240" w:author="Luis Alberto Baez Flores" w:date="2019-05-21T23:04:00Z">
              <w:rPr/>
            </w:rPrChange>
          </w:rPr>
          <w:instrText xml:space="preserve"> HYPERLINK "mailto:lucerom@mx1.ibm.com" </w:instrText>
        </w:r>
        <w:r>
          <w:fldChar w:fldCharType="separate"/>
        </w:r>
        <w:r w:rsidRPr="00A82FF4">
          <w:rPr>
            <w:rFonts w:ascii="IBM Plex Sans" w:hAnsi="IBM Plex Sans" w:cs="Arial"/>
            <w:b/>
            <w:color w:val="72A1FB"/>
            <w:sz w:val="20"/>
            <w:szCs w:val="20"/>
            <w:lang w:val="en-US" w:eastAsia="es-ES_tradnl"/>
            <w:rPrChange w:id="241" w:author="Luis Alberto Baez Flores" w:date="2019-05-21T23:04:00Z">
              <w:rPr>
                <w:rFonts w:ascii="IBM Plex Sans" w:hAnsi="IBM Plex Sans" w:cs="Arial"/>
                <w:b/>
                <w:color w:val="72A1FB"/>
                <w:sz w:val="20"/>
                <w:szCs w:val="20"/>
                <w:lang w:val="es-ES" w:eastAsia="es-ES_tradnl"/>
              </w:rPr>
            </w:rPrChange>
          </w:rPr>
          <w:t>lucerom@mx1.ibm.com</w:t>
        </w:r>
        <w:r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ins>
    </w:p>
    <w:p w14:paraId="5D34E355" w14:textId="77777777" w:rsidR="00EA54D7" w:rsidRPr="00A82FF4" w:rsidRDefault="00EA54D7" w:rsidP="00EA54D7">
      <w:pPr>
        <w:jc w:val="both"/>
        <w:rPr>
          <w:ins w:id="242" w:author="Usuario de Microsoft Office" w:date="2019-05-21T20:50:00Z"/>
          <w:rFonts w:ascii="IBM Plex Sans" w:hAnsi="IBM Plex Sans"/>
          <w:sz w:val="22"/>
          <w:szCs w:val="22"/>
          <w:lang w:val="en-US"/>
          <w:rPrChange w:id="243" w:author="Luis Alberto Baez Flores" w:date="2019-05-21T23:04:00Z">
            <w:rPr>
              <w:ins w:id="244" w:author="Usuario de Microsoft Office" w:date="2019-05-21T20:50:00Z"/>
              <w:rFonts w:ascii="IBM Plex Sans" w:hAnsi="IBM Plex Sans"/>
              <w:sz w:val="22"/>
              <w:szCs w:val="22"/>
              <w:lang w:val="es-ES"/>
            </w:rPr>
          </w:rPrChange>
        </w:rPr>
      </w:pPr>
    </w:p>
    <w:p w14:paraId="51022E89" w14:textId="77777777" w:rsidR="00EA54D7" w:rsidRPr="00A82FF4" w:rsidRDefault="00EA54D7" w:rsidP="00EA54D7">
      <w:pPr>
        <w:jc w:val="both"/>
        <w:rPr>
          <w:ins w:id="245" w:author="Usuario de Microsoft Office" w:date="2019-05-21T20:50:00Z"/>
          <w:rFonts w:ascii="IBM Plex Sans Medium" w:hAnsi="IBM Plex Sans Medium"/>
          <w:i/>
          <w:iCs/>
          <w:sz w:val="22"/>
          <w:szCs w:val="22"/>
          <w:lang w:val="en-US"/>
          <w:rPrChange w:id="246" w:author="Luis Alberto Baez Flores" w:date="2019-05-21T23:04:00Z">
            <w:rPr>
              <w:ins w:id="247" w:author="Usuario de Microsoft Office" w:date="2019-05-21T20:50:00Z"/>
              <w:rFonts w:ascii="IBM Plex Sans Medium" w:hAnsi="IBM Plex Sans Medium"/>
              <w:i/>
              <w:iCs/>
              <w:sz w:val="22"/>
              <w:szCs w:val="22"/>
              <w:lang w:val="es-ES"/>
            </w:rPr>
          </w:rPrChange>
        </w:rPr>
      </w:pPr>
      <w:ins w:id="248" w:author="Usuario de Microsoft Office" w:date="2019-05-21T20:50:00Z">
        <w:r w:rsidRPr="00A82FF4">
          <w:rPr>
            <w:rFonts w:ascii="IBM Plex Sans Medium" w:hAnsi="IBM Plex Sans Medium"/>
            <w:i/>
            <w:iCs/>
            <w:sz w:val="22"/>
            <w:szCs w:val="22"/>
            <w:lang w:val="en-US"/>
            <w:rPrChange w:id="249" w:author="Luis Alberto Baez Flores" w:date="2019-05-21T23:04:00Z">
              <w:rPr>
                <w:rFonts w:ascii="IBM Plex Sans Medium" w:hAnsi="IBM Plex Sans Medium"/>
                <w:i/>
                <w:iCs/>
                <w:sz w:val="22"/>
                <w:szCs w:val="22"/>
                <w:lang w:val="es-ES"/>
              </w:rPr>
            </w:rPrChange>
          </w:rPr>
          <w:t xml:space="preserve">María </w:t>
        </w:r>
        <w:proofErr w:type="spellStart"/>
        <w:r w:rsidRPr="00A82FF4">
          <w:rPr>
            <w:rFonts w:ascii="IBM Plex Sans Medium" w:hAnsi="IBM Plex Sans Medium"/>
            <w:i/>
            <w:iCs/>
            <w:sz w:val="22"/>
            <w:szCs w:val="22"/>
            <w:lang w:val="en-US"/>
            <w:rPrChange w:id="250" w:author="Luis Alberto Baez Flores" w:date="2019-05-21T23:04:00Z">
              <w:rPr>
                <w:rFonts w:ascii="IBM Plex Sans Medium" w:hAnsi="IBM Plex Sans Medium"/>
                <w:i/>
                <w:iCs/>
                <w:sz w:val="22"/>
                <w:szCs w:val="22"/>
                <w:lang w:val="es-ES"/>
              </w:rPr>
            </w:rPrChange>
          </w:rPr>
          <w:t>Sordo</w:t>
        </w:r>
        <w:proofErr w:type="spellEnd"/>
      </w:ins>
    </w:p>
    <w:p w14:paraId="5BC024DF" w14:textId="77777777" w:rsidR="00EA54D7" w:rsidRPr="003D38C8" w:rsidRDefault="00EA54D7" w:rsidP="00EA54D7">
      <w:pPr>
        <w:jc w:val="both"/>
        <w:rPr>
          <w:ins w:id="251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252" w:author="Usuario de Microsoft Office" w:date="2019-05-21T20:50:00Z">
        <w:r>
          <w:rPr>
            <w:rFonts w:ascii="IBM Plex Sans" w:hAnsi="IBM Plex Sans"/>
            <w:sz w:val="20"/>
            <w:szCs w:val="20"/>
            <w:lang w:val="en-US"/>
          </w:rPr>
          <w:t xml:space="preserve">Digital </w:t>
        </w:r>
        <w:r w:rsidRPr="003D38C8">
          <w:rPr>
            <w:rFonts w:ascii="IBM Plex Sans" w:hAnsi="IBM Plex Sans"/>
            <w:sz w:val="20"/>
            <w:szCs w:val="20"/>
            <w:lang w:val="en-US"/>
          </w:rPr>
          <w:t>Strategy and Cognitive Consultant</w:t>
        </w:r>
      </w:ins>
    </w:p>
    <w:p w14:paraId="64CF60ED" w14:textId="25CDA011" w:rsidR="00BF215A" w:rsidRPr="00EA54D7" w:rsidDel="00EA54D7" w:rsidRDefault="00EA54D7" w:rsidP="00BF215A">
      <w:pPr>
        <w:jc w:val="both"/>
        <w:rPr>
          <w:del w:id="253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  <w:rPrChange w:id="254" w:author="Usuario de Microsoft Office" w:date="2019-05-21T20:51:00Z">
            <w:rPr>
              <w:del w:id="255" w:author="Usuario de Microsoft Office" w:date="2019-05-21T20:50:00Z"/>
              <w:rFonts w:ascii="IBM Plex Sans" w:eastAsia="Times New Roman" w:hAnsi="IBM Plex Sans" w:cs="Arial"/>
              <w:lang w:val="es-ES" w:eastAsia="es-ES_tradnl"/>
            </w:rPr>
          </w:rPrChange>
        </w:rPr>
      </w:pPr>
      <w:ins w:id="256" w:author="Usuario de Microsoft Office" w:date="2019-05-21T20:50:00Z">
        <w:r>
          <w:fldChar w:fldCharType="begin"/>
        </w:r>
        <w:r>
          <w:instrText xml:space="preserve"> HYPERLINK "mailto:msordo@mx1.ibm.com" </w:instrText>
        </w:r>
        <w:r>
          <w:fldChar w:fldCharType="separate"/>
        </w:r>
        <w:r w:rsidRPr="003D38C8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msordo@mx1.ibm.com</w:t>
        </w:r>
        <w:r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ins>
      <w:del w:id="257" w:author="Usuario de Microsoft Office" w:date="2019-05-21T20:50:00Z"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>Hol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>a</w:delText>
        </w:r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! Estamos emocionados de contar con tu presencia en 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el </w:delText>
        </w:r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>taller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 </w:delText>
        </w:r>
        <w:r w:rsidR="00F81C23" w:rsidRPr="00293AA7" w:rsidDel="00EA54D7">
          <w:rPr>
            <w:rFonts w:ascii="IBM Plex Sans" w:eastAsia="Times New Roman" w:hAnsi="IBM Plex Sans" w:cs="Arial"/>
            <w:lang w:val="es-ES" w:eastAsia="es-ES_tradnl"/>
          </w:rPr>
          <w:delText>“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>Construye un asistente inteligente con IBM Watson</w:delText>
        </w:r>
        <w:r w:rsidR="00F81C23" w:rsidRPr="00293AA7" w:rsidDel="00EA54D7">
          <w:rPr>
            <w:rFonts w:ascii="IBM Plex Sans" w:eastAsia="Times New Roman" w:hAnsi="IBM Plex Sans" w:cs="Arial"/>
            <w:lang w:val="es-ES" w:eastAsia="es-ES_tradnl"/>
          </w:rPr>
          <w:delText>”</w:delText>
        </w:r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, asegúrate de contar con los </w:delText>
        </w:r>
        <w:r w:rsidR="008B478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pre-requisitos 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y con </w:delText>
        </w:r>
        <w:r w:rsidR="00CE3FC3" w:rsidDel="00EA54D7">
          <w:rPr>
            <w:rFonts w:ascii="IBM Plex Sans" w:eastAsia="Times New Roman" w:hAnsi="IBM Plex Sans" w:cs="Arial"/>
            <w:lang w:val="es-ES" w:eastAsia="es-ES_tradnl"/>
          </w:rPr>
          <w:delText xml:space="preserve">esta guía para apoyarte durante 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>el taller.</w:delText>
        </w:r>
      </w:del>
    </w:p>
    <w:p w14:paraId="02C64416" w14:textId="75E9F517" w:rsidR="00BF215A" w:rsidRPr="00F81C23" w:rsidDel="00EA54D7" w:rsidRDefault="00BF215A" w:rsidP="00BF215A">
      <w:pPr>
        <w:jc w:val="both"/>
        <w:rPr>
          <w:del w:id="25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B2EA742" w14:textId="78BB80EA" w:rsidR="00BF215A" w:rsidRPr="00DE0519" w:rsidDel="00EA54D7" w:rsidRDefault="004E5D4B" w:rsidP="00B94039">
      <w:pPr>
        <w:spacing w:line="360" w:lineRule="auto"/>
        <w:jc w:val="both"/>
        <w:outlineLvl w:val="0"/>
        <w:rPr>
          <w:del w:id="259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260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Pre-requisito</w:delText>
        </w:r>
        <w:r w:rsidR="00BF215A"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:</w:delText>
        </w:r>
      </w:del>
    </w:p>
    <w:p w14:paraId="0D72313E" w14:textId="30257E21" w:rsidR="004E5D4B" w:rsidRPr="00F81C23" w:rsidDel="00EA54D7" w:rsidRDefault="004E5D4B" w:rsidP="004E5D4B">
      <w:pPr>
        <w:pStyle w:val="Prrafodelista"/>
        <w:numPr>
          <w:ilvl w:val="0"/>
          <w:numId w:val="6"/>
        </w:numPr>
        <w:jc w:val="both"/>
        <w:rPr>
          <w:del w:id="26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62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Contar con una cuenta de IBM Cloud</w:delText>
        </w:r>
        <w:r w:rsidR="008C5B5A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previo al evento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2FECD59A" w14:textId="6F7C3391" w:rsidR="00F81C23" w:rsidRPr="00F81C23" w:rsidDel="00EA54D7" w:rsidRDefault="00F81C23" w:rsidP="00F81C23">
      <w:pPr>
        <w:numPr>
          <w:ilvl w:val="1"/>
          <w:numId w:val="6"/>
        </w:numPr>
        <w:jc w:val="both"/>
        <w:rPr>
          <w:del w:id="26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64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</w:delText>
        </w:r>
        <w:r w:rsidR="008C5B5A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ntenta i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niciar sesión en la página</w:delText>
        </w:r>
        <w:r w:rsidR="004E5D4B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="00A96BF9" w:rsidDel="00EA54D7">
          <w:fldChar w:fldCharType="begin"/>
        </w:r>
        <w:r w:rsidR="00A96BF9" w:rsidDel="00EA54D7">
          <w:delInstrText xml:space="preserve"> HYPERLINK "https://console.bluemix.net/" \t "_blank" </w:delInstrText>
        </w:r>
        <w:r w:rsidR="00A96BF9" w:rsidDel="00EA54D7">
          <w:fldChar w:fldCharType="separate"/>
        </w:r>
        <w:r w:rsidR="004E5D4B" w:rsidRPr="00F81C23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https://console.bluemix.net/</w:delText>
        </w:r>
        <w:r w:rsidR="00A96BF9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fldChar w:fldCharType="end"/>
        </w:r>
      </w:del>
    </w:p>
    <w:p w14:paraId="7493D802" w14:textId="477E9D0B" w:rsidR="00F81C23" w:rsidRPr="00F81C23" w:rsidDel="00EA54D7" w:rsidRDefault="004E5D4B" w:rsidP="00F81C23">
      <w:pPr>
        <w:numPr>
          <w:ilvl w:val="2"/>
          <w:numId w:val="6"/>
        </w:numPr>
        <w:jc w:val="both"/>
        <w:rPr>
          <w:del w:id="26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66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Si no tienes un</w:delText>
        </w:r>
        <w:r w:rsidR="00F81C23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 cuenta 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debes crear</w:delText>
        </w:r>
        <w:r w:rsidR="00F81C23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la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01A33AAC" w14:textId="5956DB14" w:rsidR="004E5D4B" w:rsidRPr="00E56195" w:rsidDel="00D0509E" w:rsidRDefault="004E5D4B" w:rsidP="00F81C23">
      <w:pPr>
        <w:numPr>
          <w:ilvl w:val="2"/>
          <w:numId w:val="6"/>
        </w:numPr>
        <w:jc w:val="both"/>
        <w:rPr>
          <w:del w:id="267" w:author="Usuario de Microsoft Office" w:date="2019-05-21T19:51:00Z"/>
          <w:rFonts w:ascii="IBM Plex Sans" w:eastAsia="Times New Roman" w:hAnsi="IBM Plex Sans" w:cs="Arial"/>
          <w:sz w:val="22"/>
          <w:szCs w:val="22"/>
          <w:highlight w:val="yellow"/>
          <w:lang w:val="es-ES" w:eastAsia="es-ES_tradnl"/>
        </w:rPr>
      </w:pPr>
      <w:commentRangeStart w:id="268"/>
      <w:del w:id="269" w:author="Usuario de Microsoft Office" w:date="2019-05-21T19:51:00Z">
        <w:r w:rsidRPr="00F81C23"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Sigue los </w:delText>
        </w:r>
        <w:r w:rsidR="00F81C23" w:rsidRPr="00F81C23"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pasos de este video para </w:delText>
        </w:r>
        <w:r w:rsidR="008C5B5A"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crear tu </w:delText>
        </w:r>
        <w:r w:rsidR="00F81C23" w:rsidRPr="00F81C23" w:rsidDel="00D0509E">
          <w:rPr>
            <w:rFonts w:ascii="IBM Plex Sans" w:eastAsia="Times New Roman" w:hAnsi="IBM Plex Sans"/>
            <w:sz w:val="22"/>
            <w:szCs w:val="22"/>
          </w:rPr>
          <w:delText xml:space="preserve">cuenta de IBM </w:delText>
        </w:r>
        <w:r w:rsidR="00F81C23" w:rsidRPr="00E56195" w:rsidDel="00D0509E">
          <w:rPr>
            <w:rFonts w:ascii="IBM Plex Sans" w:eastAsia="Times New Roman" w:hAnsi="IBM Plex Sans"/>
            <w:sz w:val="22"/>
            <w:szCs w:val="22"/>
            <w:highlight w:val="yellow"/>
          </w:rPr>
          <w:delText>Cloud: </w:delText>
        </w:r>
        <w:r w:rsidR="00495FF0" w:rsidRPr="00E56195" w:rsidDel="00D0509E">
          <w:rPr>
            <w:highlight w:val="yellow"/>
          </w:rPr>
          <w:fldChar w:fldCharType="begin"/>
        </w:r>
        <w:r w:rsidR="00495FF0" w:rsidRPr="00E56195" w:rsidDel="00D0509E">
          <w:rPr>
            <w:highlight w:val="yellow"/>
          </w:rPr>
          <w:delInstrText xml:space="preserve"> HYPERLINK "https://ibm.box.com/s/f1zfm5o909wb16bodou0l7mohp9lfvkk" \t "_blank" </w:delInstrText>
        </w:r>
        <w:r w:rsidR="00495FF0" w:rsidRPr="00E56195" w:rsidDel="00D0509E">
          <w:rPr>
            <w:highlight w:val="yellow"/>
          </w:rPr>
          <w:fldChar w:fldCharType="separate"/>
        </w:r>
        <w:r w:rsidR="00F81C23" w:rsidRPr="00E56195" w:rsidDel="00D0509E">
          <w:rPr>
            <w:rFonts w:cs="Arial"/>
            <w:b/>
            <w:color w:val="72A1FB"/>
            <w:highlight w:val="yellow"/>
            <w:u w:val="single"/>
            <w:lang w:val="es-ES" w:eastAsia="es-ES_tradnl"/>
          </w:rPr>
          <w:delText>ibm.box.com/s/f1zfm5o909wb16bodou0l7mohp9lfvkk</w:delText>
        </w:r>
        <w:r w:rsidR="00495FF0" w:rsidRPr="00E56195" w:rsidDel="00D0509E">
          <w:rPr>
            <w:rFonts w:cs="Arial"/>
            <w:b/>
            <w:color w:val="72A1FB"/>
            <w:highlight w:val="yellow"/>
            <w:u w:val="single"/>
            <w:lang w:val="es-ES" w:eastAsia="es-ES_tradnl"/>
          </w:rPr>
          <w:fldChar w:fldCharType="end"/>
        </w:r>
      </w:del>
    </w:p>
    <w:p w14:paraId="0560B89A" w14:textId="54F972C9" w:rsidR="00F100D3" w:rsidRPr="00F81C23" w:rsidDel="00EA54D7" w:rsidRDefault="00F100D3" w:rsidP="00F100D3">
      <w:pPr>
        <w:pStyle w:val="Prrafodelista"/>
        <w:numPr>
          <w:ilvl w:val="0"/>
          <w:numId w:val="6"/>
        </w:numPr>
        <w:spacing w:before="120"/>
        <w:ind w:left="357" w:hanging="357"/>
        <w:jc w:val="both"/>
        <w:rPr>
          <w:del w:id="27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71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Descargar los siguientes archivos:</w:delText>
        </w:r>
      </w:del>
    </w:p>
    <w:p w14:paraId="60281A5E" w14:textId="4E44399D" w:rsidR="00F100D3" w:rsidRPr="00734208" w:rsidDel="00D0509E" w:rsidRDefault="00F100D3" w:rsidP="001B217D">
      <w:pPr>
        <w:numPr>
          <w:ilvl w:val="1"/>
          <w:numId w:val="6"/>
        </w:numPr>
        <w:rPr>
          <w:del w:id="272" w:author="Usuario de Microsoft Office" w:date="2019-05-21T20:00:00Z"/>
          <w:rFonts w:ascii="IBM Plex Sans" w:eastAsia="Times New Roman" w:hAnsi="IBM Plex Sans" w:cs="Arial"/>
          <w:sz w:val="22"/>
          <w:szCs w:val="22"/>
          <w:highlight w:val="yellow"/>
          <w:lang w:val="es-ES" w:eastAsia="es-ES_tradnl"/>
        </w:rPr>
      </w:pPr>
      <w:del w:id="273" w:author="Usuario de Microsoft Office" w:date="2019-05-21T20:50:00Z">
        <w:r w:rsidRPr="00D0509E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Archivo de </w:delText>
        </w:r>
        <w:r w:rsidR="00362C6A" w:rsidRPr="00D0509E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Skill</w:delText>
        </w:r>
        <w:r w:rsidRPr="00D0509E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(JSON): </w:delText>
        </w:r>
      </w:del>
      <w:del w:id="274" w:author="Usuario de Microsoft Office" w:date="2019-05-21T20:00:00Z">
        <w:r w:rsidR="00A96BF9" w:rsidDel="00D0509E">
          <w:fldChar w:fldCharType="begin"/>
        </w:r>
        <w:r w:rsidR="00A96BF9" w:rsidDel="00D0509E">
          <w:delInstrText xml:space="preserve"> HYPERLINK "https://ibm.box.com/s/nxdrizlhdosln44r0odq5xs23bvkqfjo" </w:delInstrText>
        </w:r>
        <w:r w:rsidR="00A96BF9" w:rsidDel="00D0509E">
          <w:fldChar w:fldCharType="separate"/>
        </w:r>
        <w:r w:rsidRPr="00734208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highlight w:val="yellow"/>
            <w:u w:val="single"/>
            <w:lang w:val="es-ES" w:eastAsia="es-ES_tradnl"/>
          </w:rPr>
          <w:delText>https://ibm.box.com/s/nxdrizlhdosln44r0odq5xs23bvkqfjo</w:delText>
        </w:r>
        <w:r w:rsidR="00A96BF9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highlight w:val="yellow"/>
            <w:u w:val="single"/>
            <w:lang w:val="es-ES" w:eastAsia="es-ES_tradnl"/>
          </w:rPr>
          <w:fldChar w:fldCharType="end"/>
        </w:r>
      </w:del>
    </w:p>
    <w:p w14:paraId="04CB9595" w14:textId="252D98D4" w:rsidR="00F100D3" w:rsidRPr="00D0509E" w:rsidDel="00D0509E" w:rsidRDefault="00F100D3" w:rsidP="00503D7F">
      <w:pPr>
        <w:numPr>
          <w:ilvl w:val="1"/>
          <w:numId w:val="6"/>
        </w:numPr>
        <w:rPr>
          <w:del w:id="275" w:author="Usuario de Microsoft Office" w:date="2019-05-21T19:59:00Z"/>
          <w:rFonts w:ascii="IBM Plex Sans" w:eastAsia="Times New Roman" w:hAnsi="IBM Plex Sans" w:cs="Arial"/>
          <w:b/>
          <w:color w:val="72A1FB"/>
          <w:sz w:val="22"/>
          <w:szCs w:val="22"/>
          <w:u w:val="single"/>
          <w:lang w:val="es-ES" w:eastAsia="es-ES_tradnl"/>
          <w:rPrChange w:id="276" w:author="Usuario de Microsoft Office" w:date="2019-05-21T19:59:00Z">
            <w:rPr>
              <w:del w:id="277" w:author="Usuario de Microsoft Office" w:date="2019-05-21T19:59:00Z"/>
              <w:rFonts w:ascii="IBM Plex Sans" w:eastAsia="Times New Roman" w:hAnsi="IBM Plex Sans" w:cs="Arial"/>
              <w:b/>
              <w:color w:val="72A1FB"/>
              <w:sz w:val="22"/>
              <w:szCs w:val="22"/>
              <w:highlight w:val="yellow"/>
              <w:u w:val="single"/>
              <w:lang w:val="es-ES" w:eastAsia="es-ES_tradnl"/>
            </w:rPr>
          </w:rPrChange>
        </w:rPr>
      </w:pPr>
      <w:del w:id="278" w:author="Usuario de Microsoft Office" w:date="2019-05-21T20:50:00Z">
        <w:r w:rsidRPr="00D0509E" w:rsidDel="00EA54D7">
          <w:rPr>
            <w:rFonts w:ascii="IBM Plex Sans" w:eastAsia="Times New Roman" w:hAnsi="IBM Plex Sans" w:cs="Arial"/>
            <w:color w:val="000000" w:themeColor="text1"/>
            <w:sz w:val="22"/>
            <w:szCs w:val="22"/>
            <w:lang w:val="es-ES" w:eastAsia="es-ES_tradnl"/>
          </w:rPr>
          <w:delText xml:space="preserve">Archivo de </w:delText>
        </w:r>
        <w:r w:rsidR="00784984" w:rsidRPr="00D0509E" w:rsidDel="00EA54D7">
          <w:rPr>
            <w:rFonts w:ascii="IBM Plex Sans" w:eastAsia="Times New Roman" w:hAnsi="IBM Plex Sans" w:cs="Arial"/>
            <w:color w:val="000000" w:themeColor="text1"/>
            <w:sz w:val="22"/>
            <w:szCs w:val="22"/>
            <w:lang w:val="es-ES" w:eastAsia="es-ES_tradnl"/>
          </w:rPr>
          <w:delText xml:space="preserve">Intenciones (CSV): </w:delText>
        </w:r>
      </w:del>
      <w:del w:id="279" w:author="Usuario de Microsoft Office" w:date="2019-05-21T19:59:00Z"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80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fldChar w:fldCharType="begin"/>
        </w:r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81" w:author="Usuario de Microsoft Office" w:date="2019-05-21T19:59:00Z">
              <w:rPr/>
            </w:rPrChange>
          </w:rPr>
          <w:delInstrText xml:space="preserve"> HYPERLINK "https://ibm.box.com/s/8sfd6e17ieikpoep0rgu7ig66gyh33l2" </w:delInstrText>
        </w:r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82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fldChar w:fldCharType="separate"/>
        </w:r>
        <w:r w:rsidR="00784984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83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delText>https://ibm.box.com/s/8sfd6e17ieikpoep0rgu7ig66gyh33l2</w:delText>
        </w:r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84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fldChar w:fldCharType="end"/>
        </w:r>
      </w:del>
    </w:p>
    <w:commentRangeEnd w:id="268"/>
    <w:p w14:paraId="77CBC3CF" w14:textId="39DE8579" w:rsidR="00B213E0" w:rsidRPr="00D0509E" w:rsidDel="00D0509E" w:rsidRDefault="00E56195" w:rsidP="00503D7F">
      <w:pPr>
        <w:numPr>
          <w:ilvl w:val="1"/>
          <w:numId w:val="6"/>
        </w:numPr>
        <w:rPr>
          <w:del w:id="285" w:author="Usuario de Microsoft Office" w:date="2019-05-21T19:59:00Z"/>
          <w:rFonts w:ascii="IBM Plex Sans" w:eastAsia="Times New Roman" w:hAnsi="IBM Plex Sans" w:cs="Arial"/>
          <w:b/>
          <w:color w:val="72A1FB"/>
          <w:sz w:val="22"/>
          <w:szCs w:val="22"/>
          <w:u w:val="single"/>
          <w:lang w:val="es-ES" w:eastAsia="es-ES_tradnl"/>
          <w:rPrChange w:id="286" w:author="Usuario de Microsoft Office" w:date="2019-05-21T19:59:00Z">
            <w:rPr>
              <w:del w:id="287" w:author="Usuario de Microsoft Office" w:date="2019-05-21T19:59:00Z"/>
              <w:rFonts w:ascii="IBM Plex Sans" w:eastAsia="Times New Roman" w:hAnsi="IBM Plex Sans" w:cs="Arial"/>
              <w:sz w:val="22"/>
              <w:szCs w:val="22"/>
              <w:lang w:val="es-ES" w:eastAsia="es-ES_tradnl"/>
            </w:rPr>
          </w:rPrChange>
        </w:rPr>
      </w:pPr>
      <w:del w:id="288" w:author="Usuario de Microsoft Office" w:date="2019-05-21T19:59:00Z">
        <w:r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89" w:author="Usuario de Microsoft Office" w:date="2019-05-21T19:59:00Z">
              <w:rPr>
                <w:rStyle w:val="Refdecomentario"/>
              </w:rPr>
            </w:rPrChange>
          </w:rPr>
          <w:commentReference w:id="268"/>
        </w:r>
      </w:del>
    </w:p>
    <w:p w14:paraId="602E99AF" w14:textId="614CD5A7" w:rsidR="00B71528" w:rsidRPr="00F81C23" w:rsidDel="00EA54D7" w:rsidRDefault="00B71528" w:rsidP="0059483B">
      <w:pPr>
        <w:jc w:val="both"/>
        <w:outlineLvl w:val="0"/>
        <w:rPr>
          <w:del w:id="29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C73FFA3" w14:textId="6A4482A2" w:rsidR="008C5B5A" w:rsidRPr="00DE0519" w:rsidDel="00EA54D7" w:rsidRDefault="008C5B5A" w:rsidP="00B94039">
      <w:pPr>
        <w:spacing w:line="360" w:lineRule="auto"/>
        <w:jc w:val="both"/>
        <w:outlineLvl w:val="0"/>
        <w:rPr>
          <w:del w:id="291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292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Instructivo del taller</w:delText>
        </w:r>
        <w:r w:rsidR="00BF215A"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:</w:delText>
        </w:r>
      </w:del>
    </w:p>
    <w:p w14:paraId="2C5C608F" w14:textId="7CBD833F" w:rsidR="00DE0519" w:rsidRPr="007D51C2" w:rsidDel="00EA54D7" w:rsidRDefault="00DE0519" w:rsidP="00B94039">
      <w:pPr>
        <w:spacing w:line="360" w:lineRule="auto"/>
        <w:jc w:val="both"/>
        <w:outlineLvl w:val="0"/>
        <w:rPr>
          <w:del w:id="293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del w:id="294" w:author="Usuario de Microsoft Office" w:date="2019-05-21T20:50:00Z">
        <w:r w:rsidRPr="007D51C2" w:rsidDel="00EA54D7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delText>Actividad: Crear Servicio Watson Assistant– 5 min</w:delText>
        </w:r>
      </w:del>
    </w:p>
    <w:p w14:paraId="2AD73A4B" w14:textId="7EB35229" w:rsidR="008B478B" w:rsidRPr="00F81C23" w:rsidDel="00EA54D7" w:rsidRDefault="00CB659C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29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96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Para comenzar </w:delText>
        </w:r>
        <w:r w:rsid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debes 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niciar sesión en la página </w:delText>
        </w:r>
        <w:r w:rsidR="00A96BF9" w:rsidDel="00EA54D7">
          <w:fldChar w:fldCharType="begin"/>
        </w:r>
        <w:r w:rsidR="00A96BF9" w:rsidDel="00EA54D7">
          <w:delInstrText xml:space="preserve"> HYPERLINK "https://console.bluemix.net/" \t "_blank" </w:delInstrText>
        </w:r>
        <w:r w:rsidR="00A96BF9" w:rsidDel="00EA54D7">
          <w:fldChar w:fldCharType="separate"/>
        </w:r>
        <w:r w:rsidRPr="00F81C23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https://console.bluemix.net/</w:delText>
        </w:r>
        <w:r w:rsidR="00A96BF9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fldChar w:fldCharType="end"/>
        </w:r>
        <w:r w:rsidR="00DE0519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</w:del>
    </w:p>
    <w:p w14:paraId="2B7D4BCD" w14:textId="4063E608" w:rsidR="00DE0519" w:rsidDel="00EA54D7" w:rsidRDefault="00DE0519" w:rsidP="00DE0519">
      <w:pPr>
        <w:jc w:val="both"/>
        <w:rPr>
          <w:del w:id="29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8332276" w14:textId="6D356F79" w:rsidR="00DE0519" w:rsidDel="00EA54D7" w:rsidRDefault="001919F0" w:rsidP="00DE0519">
      <w:pPr>
        <w:jc w:val="both"/>
        <w:rPr>
          <w:del w:id="29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99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00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14846CFD" wp14:editId="4325BDFC">
              <wp:extent cx="5612130" cy="2651760"/>
              <wp:effectExtent l="0" t="0" r="1270" b="0"/>
              <wp:docPr id="1" name="Imagen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1_Login.png"/>
                      <pic:cNvPicPr/>
                    </pic:nvPicPr>
                    <pic:blipFill rotWithShape="1"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4403"/>
                      <a:stretch/>
                    </pic:blipFill>
                    <pic:spPr bwMode="auto">
                      <a:xfrm>
                        <a:off x="0" y="0"/>
                        <a:ext cx="5612130" cy="265176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2FDA2E4A" w14:textId="36025A56" w:rsidR="00B71528" w:rsidDel="00EA54D7" w:rsidRDefault="00B71528" w:rsidP="00DE0519">
      <w:pPr>
        <w:jc w:val="both"/>
        <w:rPr>
          <w:del w:id="30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66CA351" w14:textId="0E639A15" w:rsidR="00DE0519" w:rsidDel="00EA54D7" w:rsidRDefault="00DE0519" w:rsidP="00DE0519">
      <w:pPr>
        <w:rPr>
          <w:del w:id="30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03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del>
    </w:p>
    <w:p w14:paraId="1F30C35D" w14:textId="0E127E3A" w:rsidR="00BF215A" w:rsidDel="00EA54D7" w:rsidRDefault="00BF215A" w:rsidP="00DE0519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0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05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Ir a la opción de </w:delText>
        </w:r>
        <w:r w:rsidR="004F09EF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Catá</w:delText>
        </w:r>
        <w:r w:rsidRPr="00F81C2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log</w:delText>
        </w:r>
        <w:r w:rsidR="004F09EF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o</w:delText>
        </w:r>
        <w:r w:rsidR="00DE0519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 xml:space="preserve">, </w:delText>
        </w:r>
        <w:r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en las categorías del lado izquierdo selecciona </w:delText>
        </w:r>
        <w:r w:rsidRPr="00DE0519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AI</w:delText>
        </w:r>
        <w:r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, en esa categoría </w:delText>
        </w:r>
        <w:r w:rsidR="00DE0519"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selecciona el producto </w:delText>
        </w:r>
        <w:r w:rsidR="00DE0519" w:rsidRPr="00DE0519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Watson Assistant</w:delText>
        </w:r>
        <w:r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01D4E9A4" w14:textId="76813063" w:rsidR="00DE0519" w:rsidDel="00EA54D7" w:rsidRDefault="00DE0519" w:rsidP="00DE0519">
      <w:pPr>
        <w:ind w:left="360"/>
        <w:jc w:val="both"/>
        <w:rPr>
          <w:del w:id="30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013ED67" w14:textId="5C107BF7" w:rsidR="00DE0519" w:rsidRPr="00DE0519" w:rsidDel="00EA54D7" w:rsidRDefault="00DE0519" w:rsidP="00DE0519">
      <w:pPr>
        <w:ind w:left="360"/>
        <w:jc w:val="both"/>
        <w:rPr>
          <w:del w:id="30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08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delText>Nota: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En es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t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a misma categoría están otros módulos de Watson como Discovery, al que haremos referencia en el taller.</w:delText>
        </w:r>
      </w:del>
    </w:p>
    <w:p w14:paraId="2CC38F64" w14:textId="7F708EF7" w:rsidR="00BF215A" w:rsidRPr="00F81C23" w:rsidDel="00EA54D7" w:rsidRDefault="00BF215A" w:rsidP="00BF215A">
      <w:pPr>
        <w:ind w:left="360"/>
        <w:jc w:val="both"/>
        <w:rPr>
          <w:del w:id="30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560C98A" w14:textId="00B5F229" w:rsidR="00BF215A" w:rsidRPr="00F81C23" w:rsidDel="00EA54D7" w:rsidRDefault="001919F0" w:rsidP="00DE0519">
      <w:pPr>
        <w:rPr>
          <w:del w:id="31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11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12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759E9447" wp14:editId="19F6403F">
              <wp:extent cx="5612130" cy="3230880"/>
              <wp:effectExtent l="0" t="0" r="1270" b="0"/>
              <wp:docPr id="2" name="Imagen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2_Catalog.png"/>
                      <pic:cNvPicPr/>
                    </pic:nvPicPr>
                    <pic:blipFill rotWithShape="1"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7893"/>
                      <a:stretch/>
                    </pic:blipFill>
                    <pic:spPr bwMode="auto">
                      <a:xfrm>
                        <a:off x="0" y="0"/>
                        <a:ext cx="5612130" cy="323088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4D20A7A5" w14:textId="5F17D0AE" w:rsidR="00BF215A" w:rsidRPr="00F81C23" w:rsidDel="00EA54D7" w:rsidRDefault="00BF215A" w:rsidP="00BF215A">
      <w:pPr>
        <w:ind w:left="360"/>
        <w:jc w:val="both"/>
        <w:rPr>
          <w:del w:id="31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1295274" w14:textId="1DD18D1A" w:rsidR="00BF215A" w:rsidDel="00EA54D7" w:rsidRDefault="00BF215A" w:rsidP="00F6006F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1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15" w:author="Usuario de Microsoft Office" w:date="2019-05-21T20:50:00Z">
        <w:r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Una vez que seleccionaste el producto configura </w:delText>
        </w:r>
        <w:r w:rsidR="0059483B"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únicamente</w:delText>
        </w:r>
        <w:r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el </w:delText>
        </w:r>
        <w:r w:rsidR="004F09EF" w:rsidRPr="004F09EF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Nombre del servicio</w:delText>
        </w:r>
        <w:r w:rsidR="00293AA7"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, en la región </w:delText>
        </w:r>
        <w:r w:rsidR="004F09EF"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utiliza </w:delText>
        </w:r>
        <w:r w:rsidR="00CE3FC3" w:rsidRPr="004F09EF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EE.UU. Sur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4EE22625" w14:textId="0B1EF00C" w:rsidR="004F09EF" w:rsidRPr="004F09EF" w:rsidDel="00EA54D7" w:rsidRDefault="004F09EF" w:rsidP="004F09EF">
      <w:pPr>
        <w:jc w:val="both"/>
        <w:rPr>
          <w:del w:id="31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94D0CB9" w14:textId="37A8E338" w:rsidR="00BF215A" w:rsidDel="00EA54D7" w:rsidRDefault="004F09EF" w:rsidP="00707AED">
      <w:pPr>
        <w:jc w:val="both"/>
        <w:rPr>
          <w:del w:id="31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18" w:author="Usuario de Microsoft Office" w:date="2019-05-21T20:50:00Z">
        <w:r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19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2C4054C3" wp14:editId="170B603F">
              <wp:extent cx="5612130" cy="2237361"/>
              <wp:effectExtent l="0" t="0" r="1270" b="0"/>
              <wp:docPr id="10" name="Imagen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02 Nombre del servicio.png"/>
                      <pic:cNvPicPr/>
                    </pic:nvPicPr>
                    <pic:blipFill rotWithShape="1"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6216"/>
                      <a:stretch/>
                    </pic:blipFill>
                    <pic:spPr bwMode="auto">
                      <a:xfrm>
                        <a:off x="0" y="0"/>
                        <a:ext cx="5612130" cy="223736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191628A" w14:textId="77777777" w:rsidR="00DE0519" w:rsidDel="00D0509E" w:rsidRDefault="00DE0519" w:rsidP="00707AED">
      <w:pPr>
        <w:jc w:val="both"/>
        <w:rPr>
          <w:del w:id="320" w:author="Usuario de Microsoft Office" w:date="2019-05-21T19:51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2ACA715" w14:textId="77777777" w:rsidR="00CE3FC3" w:rsidDel="00D0509E" w:rsidRDefault="00CE3FC3" w:rsidP="00707AED">
      <w:pPr>
        <w:jc w:val="both"/>
        <w:rPr>
          <w:del w:id="321" w:author="Usuario de Microsoft Office" w:date="2019-05-21T19:51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B4E03BB" w14:textId="5705D6B4" w:rsidR="004F09EF" w:rsidDel="00EA54D7" w:rsidRDefault="004F09EF">
      <w:pPr>
        <w:rPr>
          <w:del w:id="32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23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del>
    </w:p>
    <w:p w14:paraId="216B4E19" w14:textId="341D01E9" w:rsidR="004F09EF" w:rsidRPr="00F81C23" w:rsidDel="00EA54D7" w:rsidRDefault="004F09EF" w:rsidP="004F09EF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2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25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En los </w:delText>
        </w:r>
        <w:r w:rsidRPr="004F09EF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Planes de trifas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asegúrate de tener seleccionado el Plan </w:delText>
        </w:r>
        <w:r w:rsidRPr="004F09EF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Lite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y selecciona el botón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Pr="00F81C2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Crea</w:delText>
        </w:r>
        <w:r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r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2AF2132C" w14:textId="57DF2860" w:rsidR="004F09EF" w:rsidDel="00EA54D7" w:rsidRDefault="004F09EF" w:rsidP="00707AED">
      <w:pPr>
        <w:jc w:val="both"/>
        <w:rPr>
          <w:del w:id="32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17E2412" w14:textId="1890712D" w:rsidR="00DE0519" w:rsidDel="00EA54D7" w:rsidRDefault="004F09EF" w:rsidP="00707AED">
      <w:pPr>
        <w:jc w:val="both"/>
        <w:rPr>
          <w:del w:id="32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28" w:author="Usuario de Microsoft Office" w:date="2019-05-21T20:50:00Z">
        <w:r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29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808CEB5" wp14:editId="2A77FC92">
              <wp:extent cx="5612130" cy="3507740"/>
              <wp:effectExtent l="0" t="0" r="1270" b="0"/>
              <wp:docPr id="11" name="Imagen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03 Tipo Servicio.png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507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E659288" w14:textId="785295AC" w:rsidR="00293AA7" w:rsidRPr="00F81C23" w:rsidDel="00EA54D7" w:rsidRDefault="00293AA7" w:rsidP="00707AED">
      <w:pPr>
        <w:jc w:val="both"/>
        <w:rPr>
          <w:del w:id="33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2BEC81B" w14:textId="6C7BBF64" w:rsidR="00BF215A" w:rsidRPr="00F81C23" w:rsidDel="00EA54D7" w:rsidRDefault="00BF215A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3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32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Posteriormente llegarás a esta pantalla donde deberás seleccionar la opción de </w:delText>
        </w:r>
        <w:r w:rsidR="00CE3FC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Iniciar herramienta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7C0FA3C0" w14:textId="626A5916" w:rsidR="00BF215A" w:rsidRPr="00F81C23" w:rsidDel="00EA54D7" w:rsidRDefault="00BF215A" w:rsidP="00BF215A">
      <w:pPr>
        <w:ind w:left="360"/>
        <w:jc w:val="both"/>
        <w:rPr>
          <w:del w:id="33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07EC4DA" w14:textId="4C9ED1B5" w:rsidR="00D0509E" w:rsidRPr="00F81C23" w:rsidDel="00EA54D7" w:rsidRDefault="004F09EF" w:rsidP="00CE3FC3">
      <w:pPr>
        <w:jc w:val="both"/>
        <w:rPr>
          <w:del w:id="33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35" w:author="Usuario de Microsoft Office" w:date="2019-05-21T20:50:00Z">
        <w:r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36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19805227" wp14:editId="582142E8">
              <wp:extent cx="5611495" cy="2717800"/>
              <wp:effectExtent l="0" t="0" r="1905" b="0"/>
              <wp:docPr id="12" name="Imagen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04 Iniciar herramienta.png"/>
                      <pic:cNvPicPr/>
                    </pic:nvPicPr>
                    <pic:blipFill rotWithShape="1"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2510"/>
                      <a:stretch/>
                    </pic:blipFill>
                    <pic:spPr bwMode="auto">
                      <a:xfrm>
                        <a:off x="0" y="0"/>
                        <a:ext cx="5612130" cy="271810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DE9FB9B" w14:textId="0FF5A455" w:rsidR="00BF215A" w:rsidRPr="00F81C23" w:rsidDel="00EA54D7" w:rsidRDefault="00BF215A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3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38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 abrirá el Home de la página de la herramienta. Debes ir a la pestaña de </w:delText>
        </w:r>
        <w:r w:rsidR="00255E42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Skill</w:delText>
        </w:r>
        <w:r w:rsidRPr="00F81C2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s.</w:delText>
        </w:r>
      </w:del>
    </w:p>
    <w:p w14:paraId="546634D6" w14:textId="5DAE1344" w:rsidR="00BF215A" w:rsidDel="00EA54D7" w:rsidRDefault="00BF215A" w:rsidP="00BF215A">
      <w:pPr>
        <w:ind w:left="360"/>
        <w:jc w:val="both"/>
        <w:rPr>
          <w:del w:id="33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C0F8BC0" w14:textId="094DC1BB" w:rsidR="00CE3FC3" w:rsidRPr="00DE0519" w:rsidDel="00EA54D7" w:rsidRDefault="00CE3FC3" w:rsidP="00CE3FC3">
      <w:pPr>
        <w:ind w:left="360"/>
        <w:jc w:val="both"/>
        <w:rPr>
          <w:del w:id="34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41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delText>Nota: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En esta misma página podrás encontrar más información de soporte sobre los pasos básicos para crear un asistente virtual.</w:delText>
        </w:r>
      </w:del>
    </w:p>
    <w:p w14:paraId="387783FE" w14:textId="070DE46D" w:rsidR="00CE3FC3" w:rsidRPr="00F81C23" w:rsidDel="00EA54D7" w:rsidRDefault="00CE3FC3" w:rsidP="00CE3FC3">
      <w:pPr>
        <w:jc w:val="both"/>
        <w:rPr>
          <w:del w:id="34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005D32D" w14:textId="29C3C3DF" w:rsidR="00BF215A" w:rsidDel="00EA54D7" w:rsidRDefault="001919F0" w:rsidP="00707AED">
      <w:pPr>
        <w:jc w:val="both"/>
        <w:rPr>
          <w:del w:id="34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44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45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51FE1F0" wp14:editId="0F109E45">
              <wp:extent cx="5612130" cy="3032760"/>
              <wp:effectExtent l="0" t="0" r="1270" b="0"/>
              <wp:docPr id="3" name="Imagen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3_Skills.png"/>
                      <pic:cNvPicPr/>
                    </pic:nvPicPr>
                    <pic:blipFill rotWithShape="1"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3541"/>
                      <a:stretch/>
                    </pic:blipFill>
                    <pic:spPr bwMode="auto">
                      <a:xfrm>
                        <a:off x="0" y="0"/>
                        <a:ext cx="5612130" cy="303276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F9F6540" w14:textId="563E0991" w:rsidR="001919F0" w:rsidRPr="00F81C23" w:rsidDel="00EA54D7" w:rsidRDefault="001919F0" w:rsidP="00707AED">
      <w:pPr>
        <w:jc w:val="both"/>
        <w:rPr>
          <w:del w:id="34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29A7AFC" w14:textId="6C6D9DDC" w:rsidR="00BF215A" w:rsidRPr="00534A10" w:rsidDel="00EA54D7" w:rsidRDefault="00BF215A" w:rsidP="00E56195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4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48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Selecciona la opción de </w:delText>
        </w:r>
        <w:r w:rsidR="001919F0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crear</w:delText>
        </w:r>
        <w:r w:rsidR="001919F0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un </w:delText>
        </w:r>
        <w:r w:rsidR="00255E42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Skill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="001919F0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y luego selecciona la opción de importar.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Para el taller utilizaremos esta opción porque tenemos un tiempo limitado y vamos a </w:delText>
        </w:r>
        <w:r w:rsidR="005F6CF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importar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un </w:delText>
        </w:r>
        <w:r w:rsidR="00255E42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Skill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previamente trabajado.</w:delText>
        </w:r>
      </w:del>
    </w:p>
    <w:p w14:paraId="651EE723" w14:textId="444E0505" w:rsidR="004F09EF" w:rsidRPr="00F81C23" w:rsidDel="00EA54D7" w:rsidRDefault="004F09EF" w:rsidP="004F09EF">
      <w:pPr>
        <w:jc w:val="both"/>
        <w:rPr>
          <w:del w:id="34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1DD0D72" w14:textId="6B18712F" w:rsidR="001919F0" w:rsidDel="00EA54D7" w:rsidRDefault="001919F0" w:rsidP="00CE3FC3">
      <w:pPr>
        <w:jc w:val="both"/>
        <w:rPr>
          <w:del w:id="35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51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52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59ECFC6F" wp14:editId="0B946455">
              <wp:extent cx="5612130" cy="1760220"/>
              <wp:effectExtent l="0" t="0" r="1270" b="0"/>
              <wp:docPr id="15" name="Imagen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4_Crear Skill.png"/>
                      <pic:cNvPicPr/>
                    </pic:nvPicPr>
                    <pic:blipFill rotWithShape="1"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49819"/>
                      <a:stretch/>
                    </pic:blipFill>
                    <pic:spPr bwMode="auto">
                      <a:xfrm>
                        <a:off x="0" y="0"/>
                        <a:ext cx="5612130" cy="176022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D39B9DC" w14:textId="23BAF5AA" w:rsidR="00BF215A" w:rsidRPr="00F81C23" w:rsidDel="00EA54D7" w:rsidRDefault="00BF215A" w:rsidP="00CE3FC3">
      <w:pPr>
        <w:jc w:val="both"/>
        <w:rPr>
          <w:del w:id="35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A9C13F4" w14:textId="0D6B8C75" w:rsidR="00BF215A" w:rsidRPr="00F81C23" w:rsidDel="00EA54D7" w:rsidRDefault="00DE0EB6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5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55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Elige el archivo JSON: </w:delText>
        </w:r>
        <w:r w:rsidR="001919F0" w:rsidRPr="00E56195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skill</w:delText>
        </w:r>
        <w:r w:rsidR="001919F0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</w:delText>
        </w:r>
        <w:r w:rsidRPr="00DE0EB6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jercicio</w:delText>
        </w:r>
        <w:r w:rsidR="001919F0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THINK</w:delText>
        </w:r>
        <w:r w:rsidRPr="00DE0EB6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.json</w:delText>
        </w:r>
        <w:r w:rsidR="00F100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que descargaste previamente como pre-requisito a este taller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, selecciona la opción de Import </w:delText>
        </w:r>
        <w:r w:rsidRPr="00DE0EB6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Everything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y </w:delText>
        </w:r>
        <w:r w:rsidR="00BF215A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haz click en </w:delText>
        </w:r>
        <w:r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Import</w:delText>
        </w:r>
        <w:r w:rsidR="00BF215A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20B621C1" w14:textId="71F81CEC" w:rsidR="00BF215A" w:rsidDel="00EA54D7" w:rsidRDefault="00BF215A" w:rsidP="00BF215A">
      <w:pPr>
        <w:ind w:left="360"/>
        <w:jc w:val="both"/>
        <w:rPr>
          <w:del w:id="35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851A737" w14:textId="439DBC33" w:rsidR="00534A10" w:rsidDel="00EA54D7" w:rsidRDefault="00534A10" w:rsidP="00534A10">
      <w:pPr>
        <w:ind w:left="360"/>
        <w:jc w:val="both"/>
        <w:rPr>
          <w:del w:id="35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58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delText>Nota: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En esta misma pantalla tú puedes elegir crear un nuevo Skill desde cero seleccionando la opción de Create o usar una de ejemplo seleccionando Use sample.</w:delText>
        </w:r>
      </w:del>
    </w:p>
    <w:p w14:paraId="49B5C580" w14:textId="1549D9F4" w:rsidR="00E56195" w:rsidRPr="00DE0519" w:rsidDel="00EA54D7" w:rsidRDefault="00E56195" w:rsidP="00534A10">
      <w:pPr>
        <w:ind w:left="360"/>
        <w:jc w:val="both"/>
        <w:rPr>
          <w:del w:id="35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6399FBD" w14:textId="4D3B2EEC" w:rsidR="00BF215A" w:rsidDel="00D0509E" w:rsidRDefault="001919F0" w:rsidP="00707AED">
      <w:pPr>
        <w:jc w:val="both"/>
        <w:rPr>
          <w:del w:id="360" w:author="Usuario de Microsoft Office" w:date="2019-05-21T19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61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62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20A4154B" wp14:editId="56D9CB3F">
              <wp:extent cx="5612130" cy="3175000"/>
              <wp:effectExtent l="0" t="0" r="1270" b="0"/>
              <wp:docPr id="7" name="Imagen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5_Importar Skill.png"/>
                      <pic:cNvPicPr/>
                    </pic:nvPicPr>
                    <pic:blipFill rotWithShape="1"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9486"/>
                      <a:stretch/>
                    </pic:blipFill>
                    <pic:spPr bwMode="auto">
                      <a:xfrm>
                        <a:off x="0" y="0"/>
                        <a:ext cx="5612130" cy="31750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8CA714F" w14:textId="7283DFEF" w:rsidR="00DD3C7B" w:rsidDel="00EA54D7" w:rsidRDefault="00DD3C7B" w:rsidP="00707AED">
      <w:pPr>
        <w:jc w:val="both"/>
        <w:rPr>
          <w:del w:id="36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E18C0F6" w14:textId="072265F0" w:rsidR="00DE0EB6" w:rsidRPr="00891DD3" w:rsidDel="00D0509E" w:rsidRDefault="00DE0EB6" w:rsidP="00DE0EB6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64" w:author="Usuario de Microsoft Office" w:date="2019-05-21T19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65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 </w:delText>
        </w:r>
        <w:r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iniciará</w:delText>
        </w:r>
        <w:r w:rsidR="00891DD3"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la</w:delText>
        </w:r>
        <w:r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="00891DD3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>i</w:delText>
        </w:r>
        <w:r w:rsidRPr="00891DD3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>mport</w:delText>
        </w:r>
        <w:r w:rsidR="00891DD3" w:rsidRPr="00891DD3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 xml:space="preserve">ación, debes </w:delText>
        </w:r>
        <w:r w:rsidR="007D51C2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>recibir una confirmación de que se hizo la importación exitosamente</w:delText>
        </w:r>
        <w:r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59699719" w14:textId="4DAD64BB" w:rsidR="00DD3C7B" w:rsidRPr="00D0509E" w:rsidDel="00EA54D7" w:rsidRDefault="00DD3C7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6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  <w:pPrChange w:id="367" w:author="Usuario de Microsoft Office" w:date="2019-05-21T19:54:00Z">
          <w:pPr>
            <w:jc w:val="both"/>
          </w:pPr>
        </w:pPrChange>
      </w:pPr>
    </w:p>
    <w:p w14:paraId="1F49CA32" w14:textId="24BC141F" w:rsidR="00DE0EB6" w:rsidDel="00D0509E" w:rsidRDefault="00534A10" w:rsidP="00707AED">
      <w:pPr>
        <w:jc w:val="both"/>
        <w:rPr>
          <w:del w:id="368" w:author="Usuario de Microsoft Office" w:date="2019-05-21T19:52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69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70" w:author="Unknown">
              <w:rPr>
                <w:noProof/>
                <w:lang w:eastAsia="es-ES_tradnl"/>
              </w:rPr>
            </w:rPrChange>
          </w:rPr>
          <w:drawing>
            <wp:anchor distT="0" distB="0" distL="114300" distR="114300" simplePos="0" relativeHeight="251653120" behindDoc="0" locked="0" layoutInCell="1" allowOverlap="1" wp14:anchorId="0297D191" wp14:editId="7C571CD4">
              <wp:simplePos x="0" y="0"/>
              <wp:positionH relativeFrom="column">
                <wp:posOffset>3750282</wp:posOffset>
              </wp:positionH>
              <wp:positionV relativeFrom="paragraph">
                <wp:posOffset>555349</wp:posOffset>
              </wp:positionV>
              <wp:extent cx="1430628" cy="364414"/>
              <wp:effectExtent l="0" t="0" r="0" b="0"/>
              <wp:wrapNone/>
              <wp:docPr id="18" name="Imagen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6_Skill importada msg.png"/>
                      <pic:cNvPicPr/>
                    </pic:nvPicPr>
                    <pic:blipFill rotWithShape="1"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639" t="7378" r="2363" b="7927"/>
                      <a:stretch/>
                    </pic:blipFill>
                    <pic:spPr bwMode="auto">
                      <a:xfrm>
                        <a:off x="0" y="0"/>
                        <a:ext cx="1430926" cy="36449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71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0059F157" wp14:editId="0F6C8428">
              <wp:extent cx="5612130" cy="3086100"/>
              <wp:effectExtent l="0" t="0" r="1270" b="12700"/>
              <wp:docPr id="17" name="Imagen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6_Skill importada.png"/>
                      <pic:cNvPicPr/>
                    </pic:nvPicPr>
                    <pic:blipFill rotWithShape="1"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2020"/>
                      <a:stretch/>
                    </pic:blipFill>
                    <pic:spPr bwMode="auto">
                      <a:xfrm>
                        <a:off x="0" y="0"/>
                        <a:ext cx="5612130" cy="30861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42D68B26" w14:textId="5E5CBE74" w:rsidR="00DD3C7B" w:rsidRPr="00F81C23" w:rsidDel="00EA54D7" w:rsidRDefault="00DD3C7B" w:rsidP="00707AED">
      <w:pPr>
        <w:jc w:val="both"/>
        <w:rPr>
          <w:del w:id="37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0241C59" w14:textId="41DAE40C" w:rsidR="007D51C2" w:rsidDel="00EA54D7" w:rsidRDefault="007D51C2" w:rsidP="00534A10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7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74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¡Listo! </w:delText>
        </w:r>
        <w:r w:rsidR="00BF215A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Estas preparado para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pasar a la siguiente actividad.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del>
    </w:p>
    <w:p w14:paraId="4F49103E" w14:textId="06E2AC36" w:rsidR="00CE3FC3" w:rsidRPr="001A59C9" w:rsidDel="00EA54D7" w:rsidRDefault="00CE3FC3" w:rsidP="00CE3FC3">
      <w:pPr>
        <w:jc w:val="both"/>
        <w:rPr>
          <w:del w:id="375" w:author="Usuario de Microsoft Office" w:date="2019-05-21T20:50:00Z"/>
          <w:rFonts w:ascii="IBM Plex Sans" w:hAnsi="IBM Plex Sans"/>
          <w:szCs w:val="22"/>
        </w:rPr>
      </w:pPr>
      <w:del w:id="376" w:author="Usuario de Microsoft Office" w:date="2019-05-21T20:50:00Z">
        <w:r w:rsidRPr="001A59C9" w:rsidDel="00EA54D7">
          <w:rPr>
            <w:rFonts w:ascii="IBM Plex Sans" w:hAnsi="IBM Plex Sans"/>
            <w:b/>
            <w:bCs/>
            <w:szCs w:val="22"/>
            <w:lang w:val="es-MX"/>
          </w:rPr>
          <w:delText>Actividad: Crear intenciones – 5 min</w:delText>
        </w:r>
      </w:del>
    </w:p>
    <w:p w14:paraId="4262399F" w14:textId="40F5534E" w:rsidR="00172571" w:rsidRPr="00AF50B1" w:rsidDel="00EA54D7" w:rsidRDefault="00172571" w:rsidP="00CE3FC3">
      <w:pPr>
        <w:jc w:val="both"/>
        <w:rPr>
          <w:del w:id="377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37B0910C" w14:textId="3F972270" w:rsidR="00AF50B1" w:rsidDel="00EA54D7" w:rsidRDefault="00AF50B1" w:rsidP="00CE3FC3">
      <w:pPr>
        <w:jc w:val="both"/>
        <w:rPr>
          <w:del w:id="378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379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Las intenciones son el propósito o el objetivo que expresa un cliente al entablar una conversación con el asistente, un ejemplo puede ser responder una pregunta o realizar un pago</w:delText>
        </w:r>
        <w:r w:rsidR="00C5709A" w:rsidDel="00EA54D7">
          <w:rPr>
            <w:rFonts w:ascii="IBM Plex Sans" w:hAnsi="IBM Plex Sans"/>
            <w:bCs/>
            <w:sz w:val="22"/>
            <w:szCs w:val="22"/>
            <w:lang w:val="es-MX"/>
          </w:rPr>
          <w:delText>.</w:delText>
        </w:r>
      </w:del>
    </w:p>
    <w:p w14:paraId="4D4377A2" w14:textId="2410FFFA" w:rsidR="001A59C9" w:rsidDel="00EA54D7" w:rsidRDefault="001A59C9" w:rsidP="00CE3FC3">
      <w:pPr>
        <w:jc w:val="both"/>
        <w:rPr>
          <w:del w:id="380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1E902959" w14:textId="0DFA84D8" w:rsidR="00AF50B1" w:rsidRPr="00AF50B1" w:rsidDel="00EA54D7" w:rsidRDefault="00AF50B1" w:rsidP="00CE3FC3">
      <w:pPr>
        <w:jc w:val="both"/>
        <w:rPr>
          <w:del w:id="381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382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En el siguiente link puedes encontrar más información:</w:delText>
        </w:r>
      </w:del>
    </w:p>
    <w:p w14:paraId="15BA438A" w14:textId="15137CE4" w:rsidR="00AF6F90" w:rsidDel="00EA54D7" w:rsidRDefault="00AF6F90" w:rsidP="00CE3FC3">
      <w:pPr>
        <w:jc w:val="both"/>
        <w:rPr>
          <w:del w:id="383" w:author="Usuario de Microsoft Office" w:date="2019-05-21T20:50:00Z"/>
          <w:rFonts w:ascii="IBM Plex Sans" w:hAnsi="IBM Plex Sans" w:cs="Arial"/>
          <w:b/>
          <w:color w:val="72A1FB"/>
          <w:sz w:val="22"/>
          <w:szCs w:val="22"/>
          <w:u w:val="single"/>
          <w:lang w:val="es-ES" w:eastAsia="es-ES_tradnl"/>
        </w:rPr>
      </w:pPr>
      <w:del w:id="384" w:author="Usuario de Microsoft Office" w:date="2019-05-21T20:50:00Z">
        <w:r w:rsidRPr="00E56195" w:rsidDel="00EA54D7">
          <w:rPr>
            <w:rFonts w:ascii="IBM Plex Sans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https://cloud.ibm.com/docs/services/assistant?topic=assistant-intents#intents-create-task</w:delText>
        </w:r>
      </w:del>
    </w:p>
    <w:p w14:paraId="25BDD4EF" w14:textId="27AAE7AF" w:rsidR="00AF6F90" w:rsidDel="00EA54D7" w:rsidRDefault="00AF6F90" w:rsidP="00CE3FC3">
      <w:pPr>
        <w:jc w:val="both"/>
        <w:rPr>
          <w:del w:id="385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35FCC4E3" w14:textId="19853267" w:rsidR="00F100D3" w:rsidDel="00EA54D7" w:rsidRDefault="00F100D3" w:rsidP="00CE3FC3">
      <w:pPr>
        <w:jc w:val="both"/>
        <w:rPr>
          <w:del w:id="38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87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 xml:space="preserve">Para esta actividad necesitarás el 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archivo </w:delText>
        </w:r>
        <w:r w:rsidR="00B71528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CSV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: </w:delText>
        </w:r>
        <w:r w:rsidR="00B71528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Intents</w:delText>
        </w:r>
        <w:r w:rsidR="00AF6F90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THINK</w:delText>
        </w:r>
        <w:r w:rsidR="00B71528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.csv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que descargaste previamente como pre-requisito a este taller.</w:delText>
        </w:r>
      </w:del>
    </w:p>
    <w:p w14:paraId="30F82440" w14:textId="25EB46AD" w:rsidR="00F100D3" w:rsidDel="00EA54D7" w:rsidRDefault="00F100D3" w:rsidP="00CE3FC3">
      <w:pPr>
        <w:jc w:val="both"/>
        <w:rPr>
          <w:del w:id="388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566F7336" w14:textId="6A5FA8BF" w:rsidR="00AF50B1" w:rsidDel="00EA54D7" w:rsidRDefault="00534A10" w:rsidP="00CE3FC3">
      <w:pPr>
        <w:jc w:val="both"/>
        <w:rPr>
          <w:del w:id="389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390" w:author="Usuario de Microsoft Office" w:date="2019-05-21T20:50:00Z">
        <w:r w:rsidRPr="00E56195" w:rsidDel="00EA54D7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391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F0BE2E7" wp14:editId="7AAB243B">
              <wp:extent cx="5612130" cy="2781300"/>
              <wp:effectExtent l="0" t="0" r="1270" b="12700"/>
              <wp:docPr id="19" name="Imagen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7_Importar intenciones.png"/>
                      <pic:cNvPicPr/>
                    </pic:nvPicPr>
                    <pic:blipFill rotWithShape="1"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0709"/>
                      <a:stretch/>
                    </pic:blipFill>
                    <pic:spPr bwMode="auto">
                      <a:xfrm>
                        <a:off x="0" y="0"/>
                        <a:ext cx="5612130" cy="27813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CA3D2C2" w14:textId="72D9A33E" w:rsidR="00AF50B1" w:rsidDel="00EA54D7" w:rsidRDefault="00AF50B1" w:rsidP="00CE3FC3">
      <w:pPr>
        <w:jc w:val="both"/>
        <w:rPr>
          <w:del w:id="392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1A4777B5" w14:textId="22586508" w:rsidR="00534A10" w:rsidDel="00D0509E" w:rsidRDefault="00534A10" w:rsidP="00CE3FC3">
      <w:pPr>
        <w:jc w:val="both"/>
        <w:rPr>
          <w:del w:id="393" w:author="Usuario de Microsoft Office" w:date="2019-05-21T19:55:00Z"/>
          <w:rFonts w:ascii="IBM Plex Sans" w:hAnsi="IBM Plex Sans"/>
          <w:bCs/>
          <w:sz w:val="22"/>
          <w:szCs w:val="22"/>
          <w:lang w:val="es-MX"/>
        </w:rPr>
      </w:pPr>
      <w:del w:id="394" w:author="Usuario de Microsoft Office" w:date="2019-05-21T20:50:00Z">
        <w:r w:rsidRPr="00E56195" w:rsidDel="00EA54D7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395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8B9C33A" wp14:editId="57B311AB">
              <wp:extent cx="5612130" cy="2260600"/>
              <wp:effectExtent l="0" t="0" r="1270" b="0"/>
              <wp:docPr id="20" name="Imagen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8_Intenciones importadas.png"/>
                      <pic:cNvPicPr/>
                    </pic:nvPicPr>
                    <pic:blipFill rotWithShape="1"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5554"/>
                      <a:stretch/>
                    </pic:blipFill>
                    <pic:spPr bwMode="auto">
                      <a:xfrm>
                        <a:off x="0" y="0"/>
                        <a:ext cx="5612130" cy="22606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2E210161" w14:textId="15864DCB" w:rsidR="00C5709A" w:rsidDel="00EA54D7" w:rsidRDefault="00C5709A">
      <w:pPr>
        <w:jc w:val="both"/>
        <w:rPr>
          <w:del w:id="396" w:author="Usuario de Microsoft Office" w:date="2019-05-21T20:50:00Z"/>
          <w:rFonts w:ascii="IBM Plex Sans" w:hAnsi="IBM Plex Sans"/>
          <w:bCs/>
          <w:sz w:val="22"/>
          <w:szCs w:val="22"/>
          <w:lang w:val="es-MX"/>
        </w:rPr>
        <w:pPrChange w:id="397" w:author="Usuario de Microsoft Office" w:date="2019-05-21T19:55:00Z">
          <w:pPr/>
        </w:pPrChange>
      </w:pPr>
      <w:del w:id="398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br w:type="page"/>
        </w:r>
      </w:del>
    </w:p>
    <w:p w14:paraId="43B8CA2E" w14:textId="3DFE8D09" w:rsidR="00CE3FC3" w:rsidRPr="001A59C9" w:rsidDel="00EA54D7" w:rsidRDefault="00CE3FC3" w:rsidP="00CE3FC3">
      <w:pPr>
        <w:jc w:val="both"/>
        <w:rPr>
          <w:del w:id="399" w:author="Usuario de Microsoft Office" w:date="2019-05-21T20:50:00Z"/>
          <w:rFonts w:ascii="IBM Plex Sans" w:hAnsi="IBM Plex Sans"/>
          <w:szCs w:val="22"/>
        </w:rPr>
      </w:pPr>
      <w:del w:id="400" w:author="Usuario de Microsoft Office" w:date="2019-05-21T20:50:00Z">
        <w:r w:rsidRPr="001A59C9" w:rsidDel="00EA54D7">
          <w:rPr>
            <w:rFonts w:ascii="IBM Plex Sans" w:hAnsi="IBM Plex Sans"/>
            <w:b/>
            <w:bCs/>
            <w:szCs w:val="22"/>
            <w:lang w:val="es-MX"/>
          </w:rPr>
          <w:delText>Actividad: Crear entidades – 5 min</w:delText>
        </w:r>
      </w:del>
    </w:p>
    <w:p w14:paraId="242534AB" w14:textId="69755840" w:rsidR="00172571" w:rsidRPr="00AF50B1" w:rsidDel="00EA54D7" w:rsidRDefault="00172571" w:rsidP="00CE3FC3">
      <w:pPr>
        <w:jc w:val="both"/>
        <w:rPr>
          <w:del w:id="401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162F81EA" w14:textId="61D77DD5" w:rsidR="00AF50B1" w:rsidDel="00EA54D7" w:rsidRDefault="00C5709A" w:rsidP="00AF50B1">
      <w:pPr>
        <w:jc w:val="both"/>
        <w:rPr>
          <w:del w:id="402" w:author="Usuario de Microsoft Office" w:date="2019-05-21T20:50:00Z"/>
          <w:rFonts w:ascii="IBM Plex Sans" w:hAnsi="IBM Plex Sans"/>
          <w:bCs/>
          <w:sz w:val="22"/>
          <w:szCs w:val="22"/>
        </w:rPr>
      </w:pPr>
      <w:del w:id="403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</w:rPr>
          <w:delText>Una entidad representa información relevante a la intención del cliente, que se obtiene de la conversación.</w:delText>
        </w:r>
      </w:del>
    </w:p>
    <w:p w14:paraId="405C272B" w14:textId="5FA258B8" w:rsidR="00C5709A" w:rsidDel="00EA54D7" w:rsidRDefault="00C5709A" w:rsidP="00AF50B1">
      <w:pPr>
        <w:jc w:val="both"/>
        <w:rPr>
          <w:del w:id="404" w:author="Usuario de Microsoft Office" w:date="2019-05-21T20:50:00Z"/>
          <w:rFonts w:ascii="IBM Plex Sans" w:hAnsi="IBM Plex Sans"/>
          <w:bCs/>
          <w:sz w:val="22"/>
          <w:szCs w:val="22"/>
        </w:rPr>
      </w:pPr>
      <w:del w:id="405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</w:rPr>
          <w:delText>Si las intenciones representan verbos (la acción que el cliente quiere realizar), las entidades representan sustantivos (el objeto de, el contexto para la acción). Por ejemplo: cuando la intención es obtener el pronóstico del clima, la ubicación y la fecha serían las entidades requeridas para que una aplicación pueda proporcionar el pronóstico adecuado.</w:delText>
        </w:r>
      </w:del>
    </w:p>
    <w:p w14:paraId="46219796" w14:textId="72326E0C" w:rsidR="00AF50B1" w:rsidDel="00EA54D7" w:rsidRDefault="00AF50B1" w:rsidP="00CE3FC3">
      <w:pPr>
        <w:jc w:val="both"/>
        <w:rPr>
          <w:del w:id="406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063A5E9E" w14:textId="3C54F43C" w:rsidR="00C5709A" w:rsidRPr="00C5709A" w:rsidDel="00EA54D7" w:rsidRDefault="00C5709A" w:rsidP="00CE3FC3">
      <w:pPr>
        <w:jc w:val="both"/>
        <w:rPr>
          <w:del w:id="407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408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En el siguiente link puedes encontrar más información:</w:delText>
        </w:r>
      </w:del>
    </w:p>
    <w:p w14:paraId="22F381AD" w14:textId="5320AA86" w:rsidR="00AF6F90" w:rsidRPr="00B822F0" w:rsidDel="00EA54D7" w:rsidRDefault="00AF6F90" w:rsidP="00AF50B1">
      <w:pPr>
        <w:jc w:val="both"/>
        <w:rPr>
          <w:del w:id="409" w:author="Usuario de Microsoft Office" w:date="2019-05-21T20:50:00Z"/>
          <w:rFonts w:ascii="IBM Plex Sans" w:hAnsi="IBM Plex Sans" w:cs="Arial"/>
          <w:b/>
          <w:color w:val="72A1FB"/>
          <w:sz w:val="22"/>
          <w:szCs w:val="22"/>
          <w:u w:val="single"/>
          <w:lang w:val="es-ES" w:eastAsia="es-ES_tradnl"/>
        </w:rPr>
      </w:pPr>
      <w:del w:id="410" w:author="Usuario de Microsoft Office" w:date="2019-05-21T20:50:00Z">
        <w:r w:rsidRPr="00AF6F90" w:rsidDel="00EA54D7">
          <w:rPr>
            <w:rFonts w:ascii="IBM Plex Sans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https://cloud.ibm.com/docs/services/assistant?topic=assistant-entities#entities-creating-task</w:delText>
        </w:r>
      </w:del>
    </w:p>
    <w:p w14:paraId="07D0797A" w14:textId="273AB803" w:rsidR="00AF50B1" w:rsidRPr="00AF50B1" w:rsidDel="00EA54D7" w:rsidRDefault="00AF50B1" w:rsidP="00CE3FC3">
      <w:pPr>
        <w:jc w:val="both"/>
        <w:rPr>
          <w:del w:id="411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30515326" w14:textId="038EAF9A" w:rsidR="001A59C9" w:rsidRPr="00AF50B1" w:rsidDel="00D0509E" w:rsidRDefault="00534A10">
      <w:pPr>
        <w:jc w:val="both"/>
        <w:rPr>
          <w:del w:id="412" w:author="Usuario de Microsoft Office" w:date="2019-05-21T19:54:00Z"/>
          <w:rFonts w:ascii="IBM Plex Sans" w:hAnsi="IBM Plex Sans"/>
          <w:bCs/>
          <w:sz w:val="22"/>
          <w:szCs w:val="22"/>
        </w:rPr>
      </w:pPr>
      <w:del w:id="413" w:author="Usuario de Microsoft Office" w:date="2019-05-21T19:54:00Z">
        <w:r w:rsidRPr="00E56195" w:rsidDel="00D0509E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414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FC1535A" wp14:editId="34F7ED02">
              <wp:extent cx="5612130" cy="3507740"/>
              <wp:effectExtent l="0" t="0" r="1270" b="0"/>
              <wp:docPr id="21" name="Imagen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9_Entidades.png"/>
                      <pic:cNvPicPr/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507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71F8AAC" w14:textId="13F35E8C" w:rsidR="007D51C2" w:rsidDel="00D0509E" w:rsidRDefault="007D51C2">
      <w:pPr>
        <w:jc w:val="both"/>
        <w:rPr>
          <w:del w:id="415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76CF3584" w14:textId="7A7ECBCA" w:rsidR="00534A10" w:rsidDel="00D0509E" w:rsidRDefault="00534A10">
      <w:pPr>
        <w:jc w:val="both"/>
        <w:rPr>
          <w:del w:id="416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6E874C3B" w14:textId="6D5D07A8" w:rsidR="00534A10" w:rsidDel="00D0509E" w:rsidRDefault="00534A10">
      <w:pPr>
        <w:jc w:val="both"/>
        <w:rPr>
          <w:del w:id="417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57846CBE" w14:textId="24FB9ADD" w:rsidR="00534A10" w:rsidDel="00D0509E" w:rsidRDefault="00534A10">
      <w:pPr>
        <w:jc w:val="both"/>
        <w:rPr>
          <w:del w:id="418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384D6D05" w14:textId="6370DA3D" w:rsidR="00534A10" w:rsidDel="00D0509E" w:rsidRDefault="00534A10">
      <w:pPr>
        <w:jc w:val="both"/>
        <w:rPr>
          <w:del w:id="419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0D5C3608" w14:textId="7B713AB6" w:rsidR="00534A10" w:rsidDel="00D0509E" w:rsidRDefault="00534A10">
      <w:pPr>
        <w:jc w:val="both"/>
        <w:rPr>
          <w:del w:id="420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259182E3" w14:textId="41E64F2E" w:rsidR="00534A10" w:rsidDel="00D0509E" w:rsidRDefault="00534A10">
      <w:pPr>
        <w:jc w:val="both"/>
        <w:rPr>
          <w:del w:id="421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5A56F7DC" w14:textId="3B786350" w:rsidR="00534A10" w:rsidDel="00D0509E" w:rsidRDefault="00534A10">
      <w:pPr>
        <w:jc w:val="both"/>
        <w:rPr>
          <w:del w:id="422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556F9201" w14:textId="1486D878" w:rsidR="00534A10" w:rsidDel="00D0509E" w:rsidRDefault="00534A10">
      <w:pPr>
        <w:jc w:val="both"/>
        <w:rPr>
          <w:del w:id="423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34411D76" w14:textId="142B365C" w:rsidR="00534A10" w:rsidDel="00D0509E" w:rsidRDefault="00534A10">
      <w:pPr>
        <w:jc w:val="both"/>
        <w:rPr>
          <w:del w:id="424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4113FD53" w14:textId="58D114D4" w:rsidR="00534A10" w:rsidDel="00D0509E" w:rsidRDefault="00534A10">
      <w:pPr>
        <w:jc w:val="both"/>
        <w:rPr>
          <w:del w:id="425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36EA419A" w14:textId="6818E5B3" w:rsidR="00534A10" w:rsidDel="00D0509E" w:rsidRDefault="00534A10">
      <w:pPr>
        <w:jc w:val="both"/>
        <w:rPr>
          <w:del w:id="426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6B502F04" w14:textId="14A1561B" w:rsidR="00534A10" w:rsidDel="00D0509E" w:rsidRDefault="00534A10">
      <w:pPr>
        <w:jc w:val="both"/>
        <w:rPr>
          <w:del w:id="427" w:author="Usuario de Microsoft Office" w:date="2019-05-21T19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428" w:author="Usuario de Microsoft Office" w:date="2019-05-21T19:54:00Z">
        <w:r w:rsidDel="00D0509E">
          <w:rPr>
            <w:rFonts w:ascii="IBM Plex Sans" w:hAnsi="IBM Plex Sans"/>
            <w:bCs/>
            <w:sz w:val="22"/>
            <w:szCs w:val="22"/>
            <w:lang w:val="es-MX"/>
          </w:rPr>
          <w:delText xml:space="preserve">Para esta actividad necesitarás el </w:delText>
        </w:r>
        <w:r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archivo CSV: </w:delText>
        </w:r>
        <w:r w:rsidR="00AF6F90" w:rsidDel="00D0509E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EntitiesTHINK</w:delText>
        </w:r>
        <w:r w:rsidDel="00D0509E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.csv</w:delText>
        </w:r>
        <w:r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que descargaste previamente como pre-requisito a este taller.</w:delText>
        </w:r>
      </w:del>
    </w:p>
    <w:p w14:paraId="5311C21A" w14:textId="77777777" w:rsidR="00534A10" w:rsidDel="00D0509E" w:rsidRDefault="00534A10">
      <w:pPr>
        <w:jc w:val="both"/>
        <w:rPr>
          <w:del w:id="429" w:author="Usuario de Microsoft Office" w:date="2019-05-21T19:55:00Z"/>
          <w:rFonts w:ascii="IBM Plex Sans" w:hAnsi="IBM Plex Sans"/>
          <w:bCs/>
          <w:sz w:val="22"/>
          <w:szCs w:val="22"/>
        </w:rPr>
      </w:pPr>
    </w:p>
    <w:p w14:paraId="14459856" w14:textId="0C71006F" w:rsidR="00534A10" w:rsidDel="00D0509E" w:rsidRDefault="00534A10" w:rsidP="00CE3FC3">
      <w:pPr>
        <w:jc w:val="both"/>
        <w:rPr>
          <w:del w:id="430" w:author="Usuario de Microsoft Office" w:date="2019-05-21T19:55:00Z"/>
          <w:rFonts w:ascii="IBM Plex Sans" w:hAnsi="IBM Plex Sans"/>
          <w:bCs/>
          <w:sz w:val="22"/>
          <w:szCs w:val="22"/>
        </w:rPr>
      </w:pPr>
      <w:del w:id="431" w:author="Usuario de Microsoft Office" w:date="2019-05-21T19:54:00Z">
        <w:r w:rsidRPr="00E56195" w:rsidDel="00D0509E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432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F7175E8" wp14:editId="662A65C2">
              <wp:extent cx="5612130" cy="2870200"/>
              <wp:effectExtent l="0" t="0" r="1270" b="0"/>
              <wp:docPr id="22" name="Imagen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10_importar entidades.png"/>
                      <pic:cNvPicPr/>
                    </pic:nvPicPr>
                    <pic:blipFill rotWithShape="1"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8175"/>
                      <a:stretch/>
                    </pic:blipFill>
                    <pic:spPr bwMode="auto">
                      <a:xfrm>
                        <a:off x="0" y="0"/>
                        <a:ext cx="5612130" cy="28702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644FA79" w14:textId="12B2230F" w:rsidR="00534A10" w:rsidDel="00EA54D7" w:rsidRDefault="00534A10" w:rsidP="00CE3FC3">
      <w:pPr>
        <w:jc w:val="both"/>
        <w:rPr>
          <w:del w:id="433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4F4C026A" w14:textId="77A8EA79" w:rsidR="00534A10" w:rsidDel="00EA54D7" w:rsidRDefault="00AF6F90" w:rsidP="00CE3FC3">
      <w:pPr>
        <w:jc w:val="both"/>
        <w:rPr>
          <w:del w:id="434" w:author="Usuario de Microsoft Office" w:date="2019-05-21T20:50:00Z"/>
          <w:rFonts w:ascii="IBM Plex Sans" w:hAnsi="IBM Plex Sans"/>
          <w:bCs/>
          <w:sz w:val="22"/>
          <w:szCs w:val="22"/>
        </w:rPr>
      </w:pPr>
      <w:del w:id="435" w:author="Usuario de Microsoft Office" w:date="2019-05-21T20:50:00Z">
        <w:r w:rsidRPr="00E56195" w:rsidDel="00EA54D7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436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43455DF" wp14:editId="3D6ADD4E">
              <wp:extent cx="5612130" cy="2362200"/>
              <wp:effectExtent l="0" t="0" r="1270" b="0"/>
              <wp:docPr id="23" name="Imagen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11_Entidades importadas.png"/>
                      <pic:cNvPicPr/>
                    </pic:nvPicPr>
                    <pic:blipFill rotWithShape="1"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2657"/>
                      <a:stretch/>
                    </pic:blipFill>
                    <pic:spPr bwMode="auto">
                      <a:xfrm>
                        <a:off x="0" y="0"/>
                        <a:ext cx="5612130" cy="23622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24D4124F" w14:textId="26380F2E" w:rsidR="00534A10" w:rsidDel="00EA54D7" w:rsidRDefault="00534A10" w:rsidP="00CE3FC3">
      <w:pPr>
        <w:jc w:val="both"/>
        <w:rPr>
          <w:del w:id="437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3A3DEED0" w14:textId="7531448C" w:rsidR="00090031" w:rsidDel="00EA54D7" w:rsidRDefault="00090031">
      <w:pPr>
        <w:rPr>
          <w:del w:id="438" w:author="Usuario de Microsoft Office" w:date="2019-05-21T20:50:00Z"/>
          <w:rFonts w:ascii="IBM Plex Sans" w:hAnsi="IBM Plex Sans"/>
          <w:bCs/>
          <w:sz w:val="22"/>
          <w:szCs w:val="22"/>
        </w:rPr>
      </w:pPr>
      <w:del w:id="439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</w:rPr>
          <w:br w:type="page"/>
        </w:r>
      </w:del>
    </w:p>
    <w:p w14:paraId="4B1BBDFC" w14:textId="1FB71422" w:rsidR="00CE3FC3" w:rsidRPr="001A59C9" w:rsidDel="00EA54D7" w:rsidRDefault="00CE3FC3" w:rsidP="00CE3FC3">
      <w:pPr>
        <w:jc w:val="both"/>
        <w:rPr>
          <w:del w:id="440" w:author="Usuario de Microsoft Office" w:date="2019-05-21T20:50:00Z"/>
          <w:rFonts w:ascii="IBM Plex Sans" w:hAnsi="IBM Plex Sans"/>
          <w:szCs w:val="22"/>
        </w:rPr>
      </w:pPr>
      <w:del w:id="441" w:author="Usuario de Microsoft Office" w:date="2019-05-21T20:50:00Z">
        <w:r w:rsidRPr="001A59C9" w:rsidDel="00EA54D7">
          <w:rPr>
            <w:rFonts w:ascii="IBM Plex Sans" w:hAnsi="IBM Plex Sans"/>
            <w:b/>
            <w:bCs/>
            <w:szCs w:val="22"/>
          </w:rPr>
          <w:delText>Actividad: Crear diálogos – 10 min</w:delText>
        </w:r>
      </w:del>
    </w:p>
    <w:p w14:paraId="22D4FADD" w14:textId="4D8C1479" w:rsidR="00AF50B1" w:rsidRPr="00AF50B1" w:rsidDel="00EA54D7" w:rsidRDefault="00AF50B1" w:rsidP="00CE3FC3">
      <w:pPr>
        <w:jc w:val="both"/>
        <w:rPr>
          <w:del w:id="442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69C4303B" w14:textId="48B6238C" w:rsidR="00CE3FC3" w:rsidDel="00EA54D7" w:rsidRDefault="00090031" w:rsidP="00CE3FC3">
      <w:pPr>
        <w:jc w:val="both"/>
        <w:rPr>
          <w:del w:id="443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444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El diálogo utiliza las intenciones, entidades y contexto que recibe de la conversación, para interactuar con el cliente e intentar proporcionar una respuesta útil.</w:delText>
        </w:r>
      </w:del>
    </w:p>
    <w:p w14:paraId="79C03265" w14:textId="0E7E9751" w:rsidR="00090031" w:rsidRPr="00090031" w:rsidDel="00EA54D7" w:rsidRDefault="00090031" w:rsidP="00CE3FC3">
      <w:pPr>
        <w:jc w:val="both"/>
        <w:rPr>
          <w:del w:id="445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275308EB" w14:textId="03875D87" w:rsidR="00AF50B1" w:rsidDel="00EA54D7" w:rsidRDefault="00C5709A" w:rsidP="00CE3FC3">
      <w:pPr>
        <w:jc w:val="both"/>
        <w:rPr>
          <w:del w:id="446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47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En el siguiente link puedes encontrar más información:</w:delText>
        </w:r>
      </w:del>
    </w:p>
    <w:p w14:paraId="6C9EE623" w14:textId="73AF4037" w:rsidR="00C81096" w:rsidRPr="00ED0D7B" w:rsidDel="00EA54D7" w:rsidRDefault="00C81096" w:rsidP="00CE3FC3">
      <w:pPr>
        <w:jc w:val="both"/>
        <w:rPr>
          <w:del w:id="448" w:author="Usuario de Microsoft Office" w:date="2019-05-21T20:50:00Z"/>
          <w:rFonts w:cs="Arial"/>
          <w:b/>
          <w:color w:val="72A1FB"/>
          <w:u w:val="single"/>
          <w:lang w:val="es-ES" w:eastAsia="es-ES_tradnl"/>
        </w:rPr>
      </w:pPr>
      <w:del w:id="449" w:author="Usuario de Microsoft Office" w:date="2019-05-21T20:50:00Z">
        <w:r w:rsidRPr="00ED0D7B" w:rsidDel="00EA54D7">
          <w:rPr>
            <w:rFonts w:cs="Arial"/>
            <w:b/>
            <w:color w:val="72A1FB"/>
            <w:u w:val="single"/>
            <w:lang w:val="es-ES" w:eastAsia="es-ES_tradnl"/>
          </w:rPr>
          <w:delText>https://cloud.ibm.com/docs/services/assistant?topic=assistant-skills#skills-dialog-skill</w:delText>
        </w:r>
      </w:del>
    </w:p>
    <w:p w14:paraId="26EFC8A6" w14:textId="253F74BE" w:rsidR="00C81096" w:rsidDel="00EA54D7" w:rsidRDefault="00C81096" w:rsidP="00CE3FC3">
      <w:pPr>
        <w:jc w:val="both"/>
        <w:rPr>
          <w:del w:id="450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00F446AF" w14:textId="3E43146C" w:rsidR="00AF50B1" w:rsidDel="00EA54D7" w:rsidRDefault="00AF6F90" w:rsidP="00CE3FC3">
      <w:pPr>
        <w:jc w:val="both"/>
        <w:rPr>
          <w:del w:id="451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52" w:author="Usuario de Microsoft Office" w:date="2019-05-21T20:50:00Z">
        <w:r w:rsidRPr="00E56195" w:rsidDel="00EA54D7">
          <w:rPr>
            <w:rFonts w:ascii="IBM Plex Sans" w:hAnsi="IBM Plex Sans"/>
            <w:noProof/>
            <w:sz w:val="22"/>
            <w:szCs w:val="22"/>
            <w:lang w:eastAsia="es-ES_tradnl"/>
            <w:rPrChange w:id="453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2E2CB1A8" wp14:editId="63BA77A6">
              <wp:extent cx="5612130" cy="2857500"/>
              <wp:effectExtent l="0" t="0" r="1270" b="12700"/>
              <wp:docPr id="24" name="Imagen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12_Diálogos.png"/>
                      <pic:cNvPicPr/>
                    </pic:nvPicPr>
                    <pic:blipFill rotWithShape="1"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8538"/>
                      <a:stretch/>
                    </pic:blipFill>
                    <pic:spPr bwMode="auto">
                      <a:xfrm>
                        <a:off x="0" y="0"/>
                        <a:ext cx="5612130" cy="28575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55361D6" w14:textId="2E735ADD" w:rsidR="00090031" w:rsidDel="00EA54D7" w:rsidRDefault="00090031" w:rsidP="00CE3FC3">
      <w:pPr>
        <w:jc w:val="both"/>
        <w:rPr>
          <w:del w:id="454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6486B29" w14:textId="1A718BC8" w:rsidR="00AF50B1" w:rsidDel="00EA54D7" w:rsidRDefault="00AF50B1" w:rsidP="00CE3FC3">
      <w:pPr>
        <w:jc w:val="both"/>
        <w:rPr>
          <w:del w:id="455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FD23E33" w14:textId="27F3AC1B" w:rsidR="00090031" w:rsidRPr="00090031" w:rsidDel="00EA54D7" w:rsidRDefault="00090031" w:rsidP="00090031">
      <w:pPr>
        <w:spacing w:line="360" w:lineRule="auto"/>
        <w:jc w:val="both"/>
        <w:outlineLvl w:val="0"/>
        <w:rPr>
          <w:del w:id="456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457" w:author="Usuario de Microsoft Office" w:date="2019-05-21T20:50:00Z">
        <w:r w:rsidRPr="00090031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Referencias útiles</w:delText>
        </w:r>
        <w:r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:</w:delText>
        </w:r>
      </w:del>
    </w:p>
    <w:p w14:paraId="14B974C7" w14:textId="08F6702D" w:rsidR="00090031" w:rsidDel="00EA54D7" w:rsidRDefault="00090031" w:rsidP="00CE3FC3">
      <w:pPr>
        <w:jc w:val="both"/>
        <w:rPr>
          <w:del w:id="458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59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 xml:space="preserve">Dentro del </w:delText>
        </w:r>
        <w:r w:rsidR="00255E42" w:rsidDel="00EA54D7">
          <w:rPr>
            <w:rFonts w:ascii="IBM Plex Sans" w:hAnsi="IBM Plex Sans"/>
            <w:sz w:val="22"/>
            <w:szCs w:val="22"/>
            <w:lang w:val="es-ES"/>
          </w:rPr>
          <w:delText>Skill</w:delText>
        </w:r>
        <w:r w:rsidDel="00EA54D7">
          <w:rPr>
            <w:rFonts w:ascii="IBM Plex Sans" w:hAnsi="IBM Plex Sans"/>
            <w:sz w:val="22"/>
            <w:szCs w:val="22"/>
            <w:lang w:val="es-ES"/>
          </w:rPr>
          <w:delText xml:space="preserve"> en la esquina superior derecha hay un ícono de interrogación, ahí podrás encontrar material de soporte como vídeos, documentos o contenido de prueba que te ayudarán a familiarizarte más rápido con la herramienta y explotar todo su potencial.</w:delText>
        </w:r>
      </w:del>
    </w:p>
    <w:p w14:paraId="29C1B349" w14:textId="713A366D" w:rsidR="00090031" w:rsidDel="00EA54D7" w:rsidRDefault="00090031" w:rsidP="00CE3FC3">
      <w:pPr>
        <w:jc w:val="both"/>
        <w:rPr>
          <w:del w:id="460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695D51EB" w14:textId="7882A28C" w:rsidR="00090031" w:rsidDel="00EA54D7" w:rsidRDefault="00AF6F90" w:rsidP="00CE3FC3">
      <w:pPr>
        <w:jc w:val="both"/>
        <w:rPr>
          <w:del w:id="461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62" w:author="Usuario de Microsoft Office" w:date="2019-05-21T20:50:00Z">
        <w:r w:rsidRPr="00E56195" w:rsidDel="00EA54D7">
          <w:rPr>
            <w:rFonts w:ascii="IBM Plex Sans" w:hAnsi="IBM Plex Sans"/>
            <w:noProof/>
            <w:sz w:val="22"/>
            <w:szCs w:val="22"/>
            <w:lang w:eastAsia="es-ES_tradnl"/>
            <w:rPrChange w:id="463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DAA15E9" wp14:editId="3CC4CD67">
              <wp:extent cx="5612130" cy="1397000"/>
              <wp:effectExtent l="0" t="0" r="1270" b="0"/>
              <wp:docPr id="25" name="Imagen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13_Referencias.png"/>
                      <pic:cNvPicPr/>
                    </pic:nvPicPr>
                    <pic:blipFill rotWithShape="1"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60174"/>
                      <a:stretch/>
                    </pic:blipFill>
                    <pic:spPr bwMode="auto">
                      <a:xfrm>
                        <a:off x="0" y="0"/>
                        <a:ext cx="5612130" cy="13970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6E91F2C" w14:textId="46A2C45A" w:rsidR="00090031" w:rsidDel="00EA54D7" w:rsidRDefault="00090031" w:rsidP="00CE3FC3">
      <w:pPr>
        <w:jc w:val="both"/>
        <w:rPr>
          <w:del w:id="464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52E718C" w14:textId="32E7D537" w:rsidR="00090031" w:rsidDel="00D0509E" w:rsidRDefault="00090031" w:rsidP="00CE3FC3">
      <w:pPr>
        <w:jc w:val="both"/>
        <w:rPr>
          <w:del w:id="465" w:author="Usuario de Microsoft Office" w:date="2019-05-21T19:55:00Z"/>
          <w:rFonts w:ascii="IBM Plex Sans" w:hAnsi="IBM Plex Sans"/>
          <w:sz w:val="22"/>
          <w:szCs w:val="22"/>
          <w:lang w:val="es-ES"/>
        </w:rPr>
      </w:pPr>
      <w:del w:id="466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Esperamos que este manual te haya sido útil y que hayas disfrutado tu participación en el taller</w:delText>
        </w:r>
        <w:r w:rsidR="003445AE" w:rsidDel="00EA54D7">
          <w:rPr>
            <w:rFonts w:ascii="IBM Plex Sans" w:hAnsi="IBM Plex Sans"/>
            <w:sz w:val="22"/>
            <w:szCs w:val="22"/>
            <w:lang w:val="es-ES"/>
          </w:rPr>
          <w:delText>.</w:delText>
        </w:r>
        <w:r w:rsidR="0090712B" w:rsidDel="00EA54D7">
          <w:rPr>
            <w:rFonts w:ascii="IBM Plex Sans" w:hAnsi="IBM Plex Sans"/>
            <w:sz w:val="22"/>
            <w:szCs w:val="22"/>
            <w:lang w:val="es-ES"/>
          </w:rPr>
          <w:delText xml:space="preserve"> ¡Sigue disfrutando del evento!</w:delText>
        </w:r>
      </w:del>
    </w:p>
    <w:p w14:paraId="6AC39FCC" w14:textId="1FAC14C6" w:rsidR="00F100D3" w:rsidDel="00EA54D7" w:rsidRDefault="00F100D3">
      <w:pPr>
        <w:jc w:val="both"/>
        <w:rPr>
          <w:del w:id="467" w:author="Usuario de Microsoft Office" w:date="2019-05-21T20:50:00Z"/>
          <w:rFonts w:ascii="IBM Plex Sans" w:hAnsi="IBM Plex Sans"/>
          <w:sz w:val="22"/>
          <w:szCs w:val="22"/>
          <w:lang w:val="es-ES"/>
        </w:rPr>
        <w:pPrChange w:id="468" w:author="Usuario de Microsoft Office" w:date="2019-05-21T19:55:00Z">
          <w:pPr/>
        </w:pPrChange>
      </w:pPr>
      <w:del w:id="469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br w:type="page"/>
        </w:r>
      </w:del>
    </w:p>
    <w:p w14:paraId="013409AE" w14:textId="62DF32C1" w:rsidR="00F100D3" w:rsidRPr="00090031" w:rsidDel="00EA54D7" w:rsidRDefault="00F100D3" w:rsidP="00F100D3">
      <w:pPr>
        <w:spacing w:line="360" w:lineRule="auto"/>
        <w:jc w:val="both"/>
        <w:outlineLvl w:val="0"/>
        <w:rPr>
          <w:del w:id="470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471" w:author="Usuario de Microsoft Office" w:date="2019-05-21T20:50:00Z">
        <w:r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 xml:space="preserve">Actividad opcional </w:delText>
        </w:r>
        <w:r w:rsidR="00784984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post t</w:delText>
        </w:r>
        <w:r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aller:</w:delText>
        </w:r>
        <w:r w:rsidR="00784984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 xml:space="preserve"> </w:delText>
        </w:r>
      </w:del>
    </w:p>
    <w:p w14:paraId="2C95C530" w14:textId="68BABC26" w:rsidR="007A3DB6" w:rsidDel="00EA54D7" w:rsidRDefault="00F100D3" w:rsidP="00F100D3">
      <w:pPr>
        <w:jc w:val="both"/>
        <w:rPr>
          <w:del w:id="472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73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Hemos creado para ti un ejemplo para que puedas integrar el asistente que desarrollaste y probarlo.</w:delText>
        </w:r>
      </w:del>
    </w:p>
    <w:p w14:paraId="0D304272" w14:textId="2B3ACE8B" w:rsidR="00F100D3" w:rsidDel="00EA54D7" w:rsidRDefault="00F100D3" w:rsidP="00F100D3">
      <w:pPr>
        <w:jc w:val="both"/>
        <w:rPr>
          <w:del w:id="474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75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Si te interesa es</w:delText>
        </w:r>
        <w:r w:rsidR="00B822F0" w:rsidDel="00EA54D7">
          <w:rPr>
            <w:rFonts w:ascii="IBM Plex Sans" w:hAnsi="IBM Plex Sans"/>
            <w:sz w:val="22"/>
            <w:szCs w:val="22"/>
            <w:lang w:val="es-ES"/>
          </w:rPr>
          <w:delText>t</w:delText>
        </w:r>
        <w:r w:rsidDel="00EA54D7">
          <w:rPr>
            <w:rFonts w:ascii="IBM Plex Sans" w:hAnsi="IBM Plex Sans"/>
            <w:sz w:val="22"/>
            <w:szCs w:val="22"/>
            <w:lang w:val="es-ES"/>
          </w:rPr>
          <w:delText>a actividad descarga la siguiente guía:</w:delText>
        </w:r>
      </w:del>
    </w:p>
    <w:commentRangeStart w:id="476"/>
    <w:p w14:paraId="5DA2739E" w14:textId="088CBE9F" w:rsidR="00F100D3" w:rsidRPr="00B822F0" w:rsidDel="00EA54D7" w:rsidRDefault="00495FF0" w:rsidP="00F100D3">
      <w:pPr>
        <w:jc w:val="both"/>
        <w:rPr>
          <w:del w:id="477" w:author="Usuario de Microsoft Office" w:date="2019-05-21T20:50:00Z"/>
          <w:rFonts w:cs="Arial"/>
          <w:b/>
          <w:color w:val="72A1FB"/>
          <w:u w:val="single"/>
          <w:lang w:val="es-ES" w:eastAsia="es-ES_tradnl"/>
        </w:rPr>
      </w:pPr>
      <w:del w:id="478" w:author="Usuario de Microsoft Office" w:date="2019-05-21T20:50:00Z">
        <w:r w:rsidRPr="00E56195" w:rsidDel="00EA54D7">
          <w:rPr>
            <w:highlight w:val="yellow"/>
          </w:rPr>
          <w:fldChar w:fldCharType="begin"/>
        </w:r>
        <w:r w:rsidRPr="00E56195" w:rsidDel="00EA54D7">
          <w:rPr>
            <w:highlight w:val="yellow"/>
          </w:rPr>
          <w:delInstrText xml:space="preserve"> HYPERLINK "https://ibm.box.com/s/adcvr25s1ynj3j39cxviq76pcjya0dm1" </w:delInstrText>
        </w:r>
        <w:r w:rsidRPr="00E56195" w:rsidDel="00EA54D7">
          <w:rPr>
            <w:highlight w:val="yellow"/>
          </w:rPr>
          <w:fldChar w:fldCharType="separate"/>
        </w:r>
        <w:r w:rsidR="00B822F0" w:rsidRPr="00E56195" w:rsidDel="00EA54D7">
          <w:rPr>
            <w:b/>
            <w:color w:val="72A1FB"/>
            <w:highlight w:val="yellow"/>
            <w:u w:val="single"/>
            <w:lang w:val="es-ES" w:eastAsia="es-ES_tradnl"/>
          </w:rPr>
          <w:delText>https://ibm.box.com/s/adcvr25s1ynj3j39cxviq76pcjya0dm1</w:delText>
        </w:r>
        <w:r w:rsidRPr="00E56195" w:rsidDel="00EA54D7">
          <w:rPr>
            <w:b/>
            <w:color w:val="72A1FB"/>
            <w:highlight w:val="yellow"/>
            <w:u w:val="single"/>
            <w:lang w:val="es-ES" w:eastAsia="es-ES_tradnl"/>
          </w:rPr>
          <w:fldChar w:fldCharType="end"/>
        </w:r>
        <w:commentRangeEnd w:id="476"/>
        <w:r w:rsidR="00E56195" w:rsidDel="00EA54D7">
          <w:rPr>
            <w:rStyle w:val="Refdecomentario"/>
          </w:rPr>
          <w:commentReference w:id="476"/>
        </w:r>
      </w:del>
    </w:p>
    <w:p w14:paraId="19937CAA" w14:textId="1A7991D0" w:rsidR="00B822F0" w:rsidDel="00EA54D7" w:rsidRDefault="00B822F0" w:rsidP="00F100D3">
      <w:pPr>
        <w:jc w:val="both"/>
        <w:rPr>
          <w:del w:id="479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C3A556E" w14:textId="34D4B61A" w:rsidR="00F100D3" w:rsidDel="00EA54D7" w:rsidRDefault="00F100D3" w:rsidP="00F100D3">
      <w:pPr>
        <w:jc w:val="both"/>
        <w:rPr>
          <w:del w:id="480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81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¡Esperamos que también te guste!</w:delText>
        </w:r>
      </w:del>
    </w:p>
    <w:p w14:paraId="419A467F" w14:textId="5F5AC229" w:rsidR="00F100D3" w:rsidDel="00EA54D7" w:rsidRDefault="00F100D3" w:rsidP="00F100D3">
      <w:pPr>
        <w:jc w:val="both"/>
        <w:rPr>
          <w:del w:id="482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0F60D92" w14:textId="37D77A02" w:rsidR="003D38C8" w:rsidDel="00EA54D7" w:rsidRDefault="003D38C8" w:rsidP="00F100D3">
      <w:pPr>
        <w:jc w:val="both"/>
        <w:rPr>
          <w:del w:id="483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568F4B08" w14:textId="4EBACAB8" w:rsidR="00F100D3" w:rsidDel="00EA54D7" w:rsidRDefault="00F100D3" w:rsidP="00F100D3">
      <w:pPr>
        <w:jc w:val="both"/>
        <w:rPr>
          <w:del w:id="484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85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Si tienes alguna duda o deseas contactarnos aquí te dejamos nuestros datos:</w:delText>
        </w:r>
      </w:del>
    </w:p>
    <w:p w14:paraId="7DFA9D64" w14:textId="6EFFD174" w:rsidR="00734208" w:rsidDel="00EA54D7" w:rsidRDefault="00734208" w:rsidP="00734208">
      <w:pPr>
        <w:jc w:val="both"/>
        <w:rPr>
          <w:del w:id="486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</w:p>
    <w:p w14:paraId="083BF55D" w14:textId="62EC7464" w:rsidR="00734208" w:rsidDel="00EA54D7" w:rsidRDefault="00734208" w:rsidP="00734208">
      <w:pPr>
        <w:jc w:val="both"/>
        <w:rPr>
          <w:del w:id="487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commentRangeStart w:id="488"/>
      <w:del w:id="489" w:author="Usuario de Microsoft Office" w:date="2019-05-21T20:50:00Z">
        <w:r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Jorge Cid Campuzano</w:delText>
        </w:r>
        <w:commentRangeEnd w:id="488"/>
        <w:r w:rsidDel="00EA54D7">
          <w:rPr>
            <w:rStyle w:val="Refdecomentario"/>
          </w:rPr>
          <w:commentReference w:id="488"/>
        </w:r>
      </w:del>
    </w:p>
    <w:p w14:paraId="4B99AB2D" w14:textId="0048046C" w:rsidR="00AF6F90" w:rsidRPr="003D38C8" w:rsidDel="00EA54D7" w:rsidRDefault="00E56195" w:rsidP="00AF6F90">
      <w:pPr>
        <w:jc w:val="both"/>
        <w:rPr>
          <w:del w:id="490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491" w:author="Usuario de Microsoft Office" w:date="2019-05-21T11:56:00Z">
        <w:r w:rsidDel="00AB4E19">
          <w:rPr>
            <w:rFonts w:ascii="IBM Plex Sans" w:hAnsi="IBM Plex Sans"/>
            <w:sz w:val="20"/>
            <w:szCs w:val="20"/>
            <w:lang w:val="en-US"/>
          </w:rPr>
          <w:delText>XXX</w:delText>
        </w:r>
      </w:del>
    </w:p>
    <w:p w14:paraId="2253E414" w14:textId="19577107" w:rsidR="00734208" w:rsidRPr="00E56195" w:rsidDel="00EA54D7" w:rsidRDefault="00AF6F90" w:rsidP="00734208">
      <w:pPr>
        <w:jc w:val="both"/>
        <w:rPr>
          <w:del w:id="492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493" w:author="Usuario de Microsoft Office" w:date="2019-05-21T20:50:00Z">
        <w:r w:rsidRPr="00E56195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jorge</w:delText>
        </w:r>
        <w:r w:rsidR="009D6164" w:rsidRPr="00E56195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cid@mx1.ibm.com</w:delText>
        </w:r>
      </w:del>
    </w:p>
    <w:p w14:paraId="07619B20" w14:textId="4A97D7CF" w:rsidR="00734208" w:rsidRPr="00E56195" w:rsidDel="00EA54D7" w:rsidRDefault="00734208" w:rsidP="00734208">
      <w:pPr>
        <w:jc w:val="both"/>
        <w:rPr>
          <w:del w:id="494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7EFC596" w14:textId="10B7C70F" w:rsidR="00734208" w:rsidRPr="003D38C8" w:rsidDel="00EA54D7" w:rsidRDefault="00734208" w:rsidP="00734208">
      <w:pPr>
        <w:jc w:val="both"/>
        <w:rPr>
          <w:del w:id="495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496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Aldo Macías</w:delText>
        </w:r>
      </w:del>
    </w:p>
    <w:p w14:paraId="647BD346" w14:textId="6F58D7EA" w:rsidR="00734208" w:rsidRPr="003D38C8" w:rsidDel="00EA54D7" w:rsidRDefault="00734208" w:rsidP="00734208">
      <w:pPr>
        <w:jc w:val="both"/>
        <w:rPr>
          <w:del w:id="497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498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AI / Cognitive UX Consultant &amp; Software Engineer</w:delText>
        </w:r>
      </w:del>
    </w:p>
    <w:p w14:paraId="7D64FEB7" w14:textId="068213ED" w:rsidR="00734208" w:rsidRPr="003D38C8" w:rsidDel="00EA54D7" w:rsidRDefault="00734208" w:rsidP="00734208">
      <w:pPr>
        <w:jc w:val="both"/>
        <w:rPr>
          <w:del w:id="499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00" w:author="Usuario de Microsoft Office" w:date="2019-05-21T20:50:00Z">
        <w:r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aldojmb@mx1.ibm.com</w:delText>
        </w:r>
      </w:del>
    </w:p>
    <w:p w14:paraId="6184F758" w14:textId="47431881" w:rsidR="00734208" w:rsidRPr="003D38C8" w:rsidDel="00EA54D7" w:rsidRDefault="00734208" w:rsidP="00734208">
      <w:pPr>
        <w:jc w:val="both"/>
        <w:rPr>
          <w:del w:id="501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4511C508" w14:textId="1A6944D3" w:rsidR="00734208" w:rsidRPr="003D38C8" w:rsidDel="00EA54D7" w:rsidRDefault="00734208" w:rsidP="00734208">
      <w:pPr>
        <w:jc w:val="both"/>
        <w:rPr>
          <w:del w:id="502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03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 xml:space="preserve">Luis Alberto </w:delText>
        </w:r>
        <w:r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Bá</w:delText>
        </w:r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ez</w:delText>
        </w:r>
      </w:del>
    </w:p>
    <w:p w14:paraId="55C0AA7B" w14:textId="3F06A817" w:rsidR="00734208" w:rsidRPr="003D38C8" w:rsidDel="00EA54D7" w:rsidRDefault="00734208" w:rsidP="00734208">
      <w:pPr>
        <w:jc w:val="both"/>
        <w:rPr>
          <w:del w:id="504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05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Cognitive Technical Lead</w:delText>
        </w:r>
      </w:del>
    </w:p>
    <w:p w14:paraId="5B592412" w14:textId="19C35141" w:rsidR="00734208" w:rsidRPr="003D38C8" w:rsidDel="00EA54D7" w:rsidRDefault="00734208" w:rsidP="00734208">
      <w:pPr>
        <w:jc w:val="both"/>
        <w:rPr>
          <w:del w:id="506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07" w:author="Usuario de Microsoft Office" w:date="2019-05-21T20:50:00Z">
        <w:r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baezla@mx1.ibm.com</w:delText>
        </w:r>
      </w:del>
    </w:p>
    <w:p w14:paraId="46D66E1A" w14:textId="7510D818" w:rsidR="00F100D3" w:rsidDel="00EA54D7" w:rsidRDefault="00F100D3" w:rsidP="00F100D3">
      <w:pPr>
        <w:jc w:val="both"/>
        <w:rPr>
          <w:del w:id="508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76CAAF61" w14:textId="6431D0D4" w:rsidR="00B71528" w:rsidRPr="00B71528" w:rsidDel="00EA54D7" w:rsidRDefault="00B71528" w:rsidP="00F100D3">
      <w:pPr>
        <w:jc w:val="both"/>
        <w:rPr>
          <w:del w:id="509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10" w:author="Usuario de Microsoft Office" w:date="2019-05-21T20:50:00Z">
        <w:r w:rsidRPr="00B7152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Sergio Inurreta</w:delText>
        </w:r>
      </w:del>
    </w:p>
    <w:p w14:paraId="1E21C7AE" w14:textId="3D1E66BD" w:rsidR="003D38C8" w:rsidRPr="003D38C8" w:rsidDel="00EA54D7" w:rsidRDefault="003D38C8" w:rsidP="003D38C8">
      <w:pPr>
        <w:jc w:val="both"/>
        <w:rPr>
          <w:del w:id="511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12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UX &amp; Cognitive Designer</w:delText>
        </w:r>
      </w:del>
    </w:p>
    <w:p w14:paraId="771D0CCF" w14:textId="22B7123F" w:rsidR="00B71528" w:rsidRPr="003D38C8" w:rsidDel="00EA54D7" w:rsidRDefault="00A96BF9" w:rsidP="00B71528">
      <w:pPr>
        <w:jc w:val="both"/>
        <w:rPr>
          <w:del w:id="513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14" w:author="Usuario de Microsoft Office" w:date="2019-05-21T20:50:00Z">
        <w:r w:rsidDel="00EA54D7">
          <w:fldChar w:fldCharType="begin"/>
        </w:r>
        <w:r w:rsidDel="00EA54D7">
          <w:delInstrText xml:space="preserve"> HYPERLINK "mailto:sergio.Inurreta@ibm.com" </w:delInstrText>
        </w:r>
        <w:r w:rsidDel="00EA54D7">
          <w:fldChar w:fldCharType="separate"/>
        </w:r>
        <w:r w:rsidR="00B71528"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sergio.Inurreta@ibm.com</w:delText>
        </w:r>
        <w:r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del>
    </w:p>
    <w:p w14:paraId="2747CACD" w14:textId="6443CB22" w:rsidR="00734208" w:rsidDel="00EA54D7" w:rsidRDefault="00734208" w:rsidP="00F100D3">
      <w:pPr>
        <w:jc w:val="both"/>
        <w:rPr>
          <w:del w:id="515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</w:p>
    <w:p w14:paraId="10FDDCAD" w14:textId="58B4F2E8" w:rsidR="00B71528" w:rsidRPr="003D38C8" w:rsidDel="00EA54D7" w:rsidRDefault="00B71528" w:rsidP="00F100D3">
      <w:pPr>
        <w:jc w:val="both"/>
        <w:rPr>
          <w:del w:id="516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17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Lucero Machorro</w:delText>
        </w:r>
      </w:del>
    </w:p>
    <w:p w14:paraId="76079CBB" w14:textId="5A202151" w:rsidR="00B71528" w:rsidRPr="003D38C8" w:rsidDel="00EA54D7" w:rsidRDefault="003D38C8" w:rsidP="00F100D3">
      <w:pPr>
        <w:jc w:val="both"/>
        <w:rPr>
          <w:del w:id="518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19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UX &amp; Cognitive Designer</w:delText>
        </w:r>
      </w:del>
    </w:p>
    <w:p w14:paraId="66618CFF" w14:textId="0A259858" w:rsidR="003D38C8" w:rsidRPr="003D38C8" w:rsidDel="00EA54D7" w:rsidRDefault="00A96BF9" w:rsidP="003D38C8">
      <w:pPr>
        <w:jc w:val="both"/>
        <w:rPr>
          <w:del w:id="520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21" w:author="Usuario de Microsoft Office" w:date="2019-05-21T20:50:00Z">
        <w:r w:rsidDel="00EA54D7">
          <w:fldChar w:fldCharType="begin"/>
        </w:r>
        <w:r w:rsidDel="00EA54D7">
          <w:delInstrText xml:space="preserve"> HYPERLINK "mailto:lucerom@mx1.ibm.com" </w:delInstrText>
        </w:r>
        <w:r w:rsidDel="00EA54D7">
          <w:fldChar w:fldCharType="separate"/>
        </w:r>
        <w:r w:rsidR="003D38C8"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lucerom@mx1.ibm.com</w:delText>
        </w:r>
        <w:r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del>
    </w:p>
    <w:p w14:paraId="2F986281" w14:textId="5F52179F" w:rsidR="00B71528" w:rsidRPr="003D38C8" w:rsidDel="00EA54D7" w:rsidRDefault="00B71528" w:rsidP="00F100D3">
      <w:pPr>
        <w:jc w:val="both"/>
        <w:rPr>
          <w:del w:id="522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B84972C" w14:textId="07962AF6" w:rsidR="00B71528" w:rsidRPr="003D38C8" w:rsidDel="00EA54D7" w:rsidRDefault="00B71528" w:rsidP="00F100D3">
      <w:pPr>
        <w:jc w:val="both"/>
        <w:rPr>
          <w:del w:id="523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24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María Sordo</w:delText>
        </w:r>
      </w:del>
    </w:p>
    <w:p w14:paraId="13975E90" w14:textId="1646E2F5" w:rsidR="00B71528" w:rsidRPr="003D38C8" w:rsidDel="00EA54D7" w:rsidRDefault="003D38C8" w:rsidP="00F100D3">
      <w:pPr>
        <w:jc w:val="both"/>
        <w:rPr>
          <w:del w:id="525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26" w:author="Usuario de Microsoft Office" w:date="2019-05-21T20:50:00Z">
        <w:r w:rsidDel="00EA54D7">
          <w:rPr>
            <w:rFonts w:ascii="IBM Plex Sans" w:hAnsi="IBM Plex Sans"/>
            <w:sz w:val="20"/>
            <w:szCs w:val="20"/>
            <w:lang w:val="en-US"/>
          </w:rPr>
          <w:delText xml:space="preserve">Digital </w:delText>
        </w:r>
        <w:r w:rsidR="00B71528" w:rsidRPr="003D38C8" w:rsidDel="00EA54D7">
          <w:rPr>
            <w:rFonts w:ascii="IBM Plex Sans" w:hAnsi="IBM Plex Sans"/>
            <w:sz w:val="20"/>
            <w:szCs w:val="20"/>
            <w:lang w:val="en-US"/>
          </w:rPr>
          <w:delText>Strategy</w:delText>
        </w:r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 xml:space="preserve"> and Cognitive</w:delText>
        </w:r>
        <w:r w:rsidR="00B71528" w:rsidRPr="003D38C8" w:rsidDel="00EA54D7">
          <w:rPr>
            <w:rFonts w:ascii="IBM Plex Sans" w:hAnsi="IBM Plex Sans"/>
            <w:sz w:val="20"/>
            <w:szCs w:val="20"/>
            <w:lang w:val="en-US"/>
          </w:rPr>
          <w:delText xml:space="preserve"> Consultant</w:delText>
        </w:r>
      </w:del>
    </w:p>
    <w:p w14:paraId="6A53579F" w14:textId="7F416DCC" w:rsidR="00F100D3" w:rsidRPr="003D38C8" w:rsidDel="00EA54D7" w:rsidRDefault="00A96BF9" w:rsidP="00F100D3">
      <w:pPr>
        <w:jc w:val="both"/>
        <w:rPr>
          <w:del w:id="527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28" w:author="Usuario de Microsoft Office" w:date="2019-05-21T20:50:00Z">
        <w:r w:rsidDel="00EA54D7">
          <w:fldChar w:fldCharType="begin"/>
        </w:r>
        <w:r w:rsidDel="00EA54D7">
          <w:delInstrText xml:space="preserve"> HYPERLINK "mailto:msordo@mx1.ibm.com" </w:delInstrText>
        </w:r>
        <w:r w:rsidDel="00EA54D7">
          <w:fldChar w:fldCharType="separate"/>
        </w:r>
        <w:r w:rsidR="003D38C8"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msordo@mx1.ibm.com</w:delText>
        </w:r>
        <w:r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del>
    </w:p>
    <w:p w14:paraId="5210E8F3" w14:textId="0C1E2D7D" w:rsidR="003D38C8" w:rsidRPr="003D38C8" w:rsidDel="00EA54D7" w:rsidRDefault="003D38C8" w:rsidP="00F100D3">
      <w:pPr>
        <w:jc w:val="both"/>
        <w:rPr>
          <w:del w:id="529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771BFDB" w14:textId="77777777" w:rsidR="003D38C8" w:rsidRPr="003D38C8" w:rsidRDefault="003D38C8" w:rsidP="00F100D3">
      <w:pPr>
        <w:jc w:val="both"/>
        <w:rPr>
          <w:rFonts w:ascii="IBM Plex Sans" w:hAnsi="IBM Plex Sans"/>
          <w:sz w:val="22"/>
          <w:szCs w:val="22"/>
          <w:lang w:val="es-ES"/>
        </w:rPr>
      </w:pPr>
    </w:p>
    <w:sectPr w:rsidR="003D38C8" w:rsidRPr="003D38C8" w:rsidSect="00AC2F47">
      <w:headerReference w:type="default" r:id="rId41"/>
      <w:footerReference w:type="even" r:id="rId42"/>
      <w:footerReference w:type="default" r:id="rId43"/>
      <w:pgSz w:w="12240" w:h="15840"/>
      <w:pgMar w:top="1216" w:right="1701" w:bottom="1417" w:left="1701" w:header="0" w:footer="0" w:gutter="0"/>
      <w:cols w:space="708"/>
      <w:docGrid w:linePitch="360"/>
      <w:sectPrChange w:id="544" w:author="Usuario de Microsoft Office" w:date="2019-05-19T19:01:00Z">
        <w:sectPr w:rsidR="003D38C8" w:rsidRPr="003D38C8" w:rsidSect="00AC2F47">
          <w:pgMar w:top="1417" w:right="1701" w:bottom="1417" w:left="1701" w:header="170" w:footer="57" w:gutter="0"/>
        </w:sectPr>
      </w:sectPrChange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0" w:author="Usuario de Microsoft Office" w:date="2019-05-21T20:45:00Z" w:initials="Office">
    <w:p w14:paraId="1FCD4515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versión</w:t>
      </w:r>
    </w:p>
  </w:comment>
  <w:comment w:id="32" w:author="Usuario de Microsoft Office" w:date="2019-05-21T20:45:00Z" w:initials="Office">
    <w:p w14:paraId="20E002FC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Link</w:t>
      </w:r>
    </w:p>
  </w:comment>
  <w:comment w:id="63" w:author="Usuario de Microsoft Office" w:date="2019-05-21T20:45:00Z" w:initials="Office">
    <w:p w14:paraId="4CDF348B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pantalla</w:t>
      </w:r>
    </w:p>
  </w:comment>
  <w:comment w:id="72" w:author="Usuario de Microsoft Office" w:date="2019-05-21T20:46:00Z" w:initials="Office">
    <w:p w14:paraId="29EF9EC6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comandos</w:t>
      </w:r>
    </w:p>
    <w:p w14:paraId="68AAE972" w14:textId="77777777" w:rsidR="00EA54D7" w:rsidRDefault="00EA54D7" w:rsidP="00EA54D7">
      <w:pPr>
        <w:pStyle w:val="Textocomentario"/>
      </w:pPr>
      <w:r>
        <w:t>Y pantalla</w:t>
      </w:r>
    </w:p>
  </w:comment>
  <w:comment w:id="161" w:author="Usuario de Microsoft Office" w:date="2019-05-21T20:46:00Z" w:initials="Office">
    <w:p w14:paraId="7FCA9A3E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Actualizar pantalla</w:t>
      </w:r>
    </w:p>
  </w:comment>
  <w:comment w:id="268" w:author="Usuario de Microsoft Office" w:date="2019-05-19T18:49:00Z" w:initials="Office">
    <w:p w14:paraId="44D32BD6" w14:textId="2C101A39" w:rsidR="00E56195" w:rsidRDefault="00E56195">
      <w:pPr>
        <w:pStyle w:val="Textocomentario"/>
      </w:pPr>
      <w:r>
        <w:rPr>
          <w:rStyle w:val="Refdecomentario"/>
        </w:rPr>
        <w:annotationRef/>
      </w:r>
      <w:r>
        <w:t>Actualizar</w:t>
      </w:r>
    </w:p>
  </w:comment>
  <w:comment w:id="476" w:author="Usuario de Microsoft Office" w:date="2019-05-19T18:48:00Z" w:initials="Office">
    <w:p w14:paraId="78844E49" w14:textId="004DF4D2" w:rsidR="00E56195" w:rsidRDefault="00E56195">
      <w:pPr>
        <w:pStyle w:val="Textocomentario"/>
      </w:pPr>
      <w:r>
        <w:rPr>
          <w:rStyle w:val="Refdecomentario"/>
        </w:rPr>
        <w:annotationRef/>
      </w:r>
      <w:r>
        <w:t>Actualizar</w:t>
      </w:r>
    </w:p>
  </w:comment>
  <w:comment w:id="488" w:author="Usuario de Microsoft Office" w:date="2019-05-17T18:21:00Z" w:initials="Office">
    <w:p w14:paraId="4688D585" w14:textId="24088477" w:rsidR="00734208" w:rsidRDefault="00734208">
      <w:pPr>
        <w:pStyle w:val="Textocomentario"/>
      </w:pPr>
      <w:r>
        <w:rPr>
          <w:rStyle w:val="Refdecomentario"/>
        </w:rPr>
        <w:annotationRef/>
      </w:r>
      <w:r>
        <w:t>Datos Cid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FCD4515" w15:done="0"/>
  <w15:commentEx w15:paraId="20E002FC" w15:done="0"/>
  <w15:commentEx w15:paraId="4CDF348B" w15:done="0"/>
  <w15:commentEx w15:paraId="68AAE972" w15:done="0"/>
  <w15:commentEx w15:paraId="7FCA9A3E" w15:done="0"/>
  <w15:commentEx w15:paraId="44D32BD6" w15:done="0"/>
  <w15:commentEx w15:paraId="78844E49" w15:done="0"/>
  <w15:commentEx w15:paraId="4688D58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FCD4515" w16cid:durableId="208EF689"/>
  <w16cid:commentId w16cid:paraId="20E002FC" w16cid:durableId="208EF68A"/>
  <w16cid:commentId w16cid:paraId="4CDF348B" w16cid:durableId="208EF68B"/>
  <w16cid:commentId w16cid:paraId="68AAE972" w16cid:durableId="208EF68C"/>
  <w16cid:commentId w16cid:paraId="7FCA9A3E" w16cid:durableId="208EF68D"/>
  <w16cid:commentId w16cid:paraId="44D32BD6" w16cid:durableId="208EF68E"/>
  <w16cid:commentId w16cid:paraId="78844E49" w16cid:durableId="208EF68F"/>
  <w16cid:commentId w16cid:paraId="4688D585" w16cid:durableId="208EF69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743B6D" w14:textId="77777777" w:rsidR="004D44A8" w:rsidRDefault="004D44A8" w:rsidP="00D64E57">
      <w:r>
        <w:separator/>
      </w:r>
    </w:p>
  </w:endnote>
  <w:endnote w:type="continuationSeparator" w:id="0">
    <w:p w14:paraId="0732DB01" w14:textId="77777777" w:rsidR="004D44A8" w:rsidRDefault="004D44A8" w:rsidP="00D64E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IBM Plex Sans">
    <w:panose1 w:val="020B0503050000000000"/>
    <w:charset w:val="4D"/>
    <w:family w:val="swiss"/>
    <w:notTrueType/>
    <w:pitch w:val="variable"/>
    <w:sig w:usb0="A000026F" w:usb1="5000207B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BM Plex Sans Medium">
    <w:panose1 w:val="020B0703050000000000"/>
    <w:charset w:val="4D"/>
    <w:family w:val="swiss"/>
    <w:notTrueType/>
    <w:pitch w:val="variable"/>
    <w:sig w:usb0="A000026F" w:usb1="5000207B" w:usb2="00000000" w:usb3="00000000" w:csb0="0000019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50234637"/>
      <w:placeholder>
        <w:docPart w:val="BA69EEF788F59948AB901A313292EA6D"/>
      </w:placeholder>
      <w:temporary/>
      <w:showingPlcHdr/>
      <w15:appearance w15:val="hidden"/>
    </w:sdtPr>
    <w:sdtEndPr/>
    <w:sdtContent>
      <w:p w14:paraId="656C7BF6" w14:textId="77777777" w:rsidR="00A61569" w:rsidRDefault="00A61569">
        <w:pPr>
          <w:pStyle w:val="Piedepgina"/>
        </w:pPr>
        <w:r>
          <w:t>[Escriba aquí]</w:t>
        </w:r>
      </w:p>
    </w:sdtContent>
  </w:sdt>
  <w:p w14:paraId="665AE0A3" w14:textId="77777777" w:rsidR="008C5B5A" w:rsidRDefault="008C5B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CC02C0" w14:textId="164AF9EC" w:rsidR="002479AF" w:rsidRDefault="002479AF">
    <w:pPr>
      <w:pStyle w:val="Piedepgina"/>
    </w:pPr>
  </w:p>
  <w:tbl>
    <w:tblPr>
      <w:tblStyle w:val="Tablaconcuadrcula"/>
      <w:tblpPr w:vertAnchor="page" w:horzAnchor="page" w:tblpYSpec="bottom"/>
      <w:tblOverlap w:val="never"/>
      <w:tblW w:w="1223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28" w:type="dxa"/>
      </w:tblCellMar>
      <w:tblLook w:val="04A0" w:firstRow="1" w:lastRow="0" w:firstColumn="1" w:lastColumn="0" w:noHBand="0" w:noVBand="1"/>
    </w:tblPr>
    <w:tblGrid>
      <w:gridCol w:w="4078"/>
      <w:gridCol w:w="4078"/>
      <w:gridCol w:w="4079"/>
    </w:tblGrid>
    <w:tr w:rsidR="00D22E7E" w14:paraId="0B2AC39E" w14:textId="77777777" w:rsidTr="00E56195">
      <w:trPr>
        <w:trHeight w:val="907"/>
      </w:trPr>
      <w:tc>
        <w:tcPr>
          <w:tcW w:w="4078" w:type="dxa"/>
          <w:shd w:val="clear" w:color="auto" w:fill="2A6CF1"/>
        </w:tcPr>
        <w:p w14:paraId="4E42AA18" w14:textId="06301CD5" w:rsidR="00AC2F47" w:rsidRDefault="009B0615" w:rsidP="00E56195">
          <w:pPr>
            <w:pStyle w:val="Ttulo2"/>
            <w:spacing w:before="0" w:beforeAutospacing="0" w:after="0" w:afterAutospacing="0"/>
            <w:textAlignment w:val="baseline"/>
            <w:rPr>
              <w:ins w:id="530" w:author="Usuario de Microsoft Office" w:date="2019-05-19T19:01:00Z"/>
              <w:rFonts w:ascii="Helvetica Neue" w:eastAsia="Times New Roman" w:hAnsi="Helvetica Neue"/>
              <w:b w:val="0"/>
              <w:bCs w:val="0"/>
              <w:color w:val="FFFFFF"/>
              <w:sz w:val="32"/>
            </w:rPr>
          </w:pPr>
          <w:r w:rsidRPr="00AC2F47">
            <w:rPr>
              <w:rFonts w:ascii="Helvetica Neue" w:eastAsia="Times New Roman" w:hAnsi="Helvetica Neue"/>
              <w:color w:val="FFFFFF"/>
              <w:sz w:val="32"/>
              <w:rPrChange w:id="531" w:author="Usuario de Microsoft Office" w:date="2019-05-19T18:59:00Z">
                <w:rPr>
                  <w:rFonts w:ascii="Helvetica Neue" w:eastAsia="Times New Roman" w:hAnsi="Helvetica Neue"/>
                  <w:color w:val="FFFFFF"/>
                </w:rPr>
              </w:rPrChange>
            </w:rPr>
            <w:t xml:space="preserve"> </w:t>
          </w:r>
          <w:r w:rsidR="006905EF" w:rsidRPr="00AC2F47">
            <w:rPr>
              <w:rFonts w:ascii="Helvetica Neue" w:eastAsia="Times New Roman" w:hAnsi="Helvetica Neue"/>
              <w:color w:val="FFFFFF"/>
              <w:sz w:val="32"/>
              <w:rPrChange w:id="532" w:author="Usuario de Microsoft Office" w:date="2019-05-19T18:59:00Z">
                <w:rPr>
                  <w:rFonts w:ascii="Helvetica Neue" w:eastAsia="Times New Roman" w:hAnsi="Helvetica Neue"/>
                  <w:color w:val="FFFFFF"/>
                </w:rPr>
              </w:rPrChange>
            </w:rPr>
            <w:t xml:space="preserve">   </w:t>
          </w:r>
          <w:ins w:id="533" w:author="Usuario de Microsoft Office" w:date="2019-05-19T18:57:00Z">
            <w:r w:rsidR="00AC2F47" w:rsidRPr="00AC2F47">
              <w:rPr>
                <w:rFonts w:ascii="Helvetica Neue" w:eastAsia="Times New Roman" w:hAnsi="Helvetica Neue"/>
                <w:color w:val="FFFFFF"/>
                <w:sz w:val="32"/>
                <w:rPrChange w:id="534" w:author="Usuario de Microsoft Office" w:date="2019-05-19T18:59:00Z">
                  <w:rPr>
                    <w:rFonts w:ascii="Helvetica Neue" w:eastAsia="Times New Roman" w:hAnsi="Helvetica Neue"/>
                    <w:color w:val="FFFFFF"/>
                  </w:rPr>
                </w:rPrChange>
              </w:rPr>
              <w:t xml:space="preserve">  </w:t>
            </w:r>
          </w:ins>
          <w:del w:id="535" w:author="Usuario de Microsoft Office" w:date="2019-05-19T18:57:00Z">
            <w:r w:rsidR="006905EF" w:rsidRPr="00AC2F47" w:rsidDel="00AC2F47">
              <w:rPr>
                <w:rFonts w:ascii="Helvetica Neue" w:eastAsia="Times New Roman" w:hAnsi="Helvetica Neue"/>
                <w:color w:val="FFFFFF"/>
                <w:sz w:val="32"/>
                <w:rPrChange w:id="536" w:author="Usuario de Microsoft Office" w:date="2019-05-19T18:59:00Z">
                  <w:rPr>
                    <w:rFonts w:ascii="Helvetica Neue" w:eastAsia="Times New Roman" w:hAnsi="Helvetica Neue"/>
                    <w:color w:val="FFFFFF"/>
                  </w:rPr>
                </w:rPrChange>
              </w:rPr>
              <w:delText xml:space="preserve">  </w:delText>
            </w:r>
          </w:del>
          <w:r w:rsidRPr="00AC2F47">
            <w:rPr>
              <w:rFonts w:ascii="Helvetica Neue" w:eastAsia="Times New Roman" w:hAnsi="Helvetica Neue"/>
              <w:b w:val="0"/>
              <w:bCs w:val="0"/>
              <w:color w:val="FFFFFF"/>
              <w:sz w:val="32"/>
              <w:rPrChange w:id="537" w:author="Usuario de Microsoft Office" w:date="2019-05-19T18:59:00Z">
                <w:rPr>
                  <w:rFonts w:ascii="Helvetica Neue" w:eastAsia="Times New Roman" w:hAnsi="Helvetica Neue"/>
                  <w:b w:val="0"/>
                  <w:bCs w:val="0"/>
                  <w:color w:val="FFFFFF"/>
                </w:rPr>
              </w:rPrChange>
            </w:rPr>
            <w:t>#</w:t>
          </w:r>
          <w:proofErr w:type="spellStart"/>
          <w:r w:rsidRPr="00AC2F47">
            <w:rPr>
              <w:rFonts w:ascii="Helvetica Neue" w:eastAsia="Times New Roman" w:hAnsi="Helvetica Neue"/>
              <w:b w:val="0"/>
              <w:bCs w:val="0"/>
              <w:color w:val="FFFFFF"/>
              <w:sz w:val="32"/>
              <w:rPrChange w:id="538" w:author="Usuario de Microsoft Office" w:date="2019-05-19T18:59:00Z">
                <w:rPr>
                  <w:rFonts w:ascii="Helvetica Neue" w:eastAsia="Times New Roman" w:hAnsi="Helvetica Neue"/>
                  <w:b w:val="0"/>
                  <w:bCs w:val="0"/>
                  <w:color w:val="FFFFFF"/>
                </w:rPr>
              </w:rPrChange>
            </w:rPr>
            <w:t>ThinkMexico</w:t>
          </w:r>
          <w:proofErr w:type="spellEnd"/>
        </w:p>
        <w:p w14:paraId="1B0CACF4" w14:textId="77777777" w:rsidR="00AC2F47" w:rsidRPr="00AC2F47" w:rsidRDefault="00AC2F47" w:rsidP="00E56195">
          <w:pPr>
            <w:pStyle w:val="Ttulo2"/>
            <w:spacing w:before="0" w:beforeAutospacing="0" w:after="0" w:afterAutospacing="0"/>
            <w:textAlignment w:val="baseline"/>
            <w:rPr>
              <w:ins w:id="539" w:author="Usuario de Microsoft Office" w:date="2019-05-19T18:57:00Z"/>
              <w:sz w:val="32"/>
              <w:rPrChange w:id="540" w:author="Usuario de Microsoft Office" w:date="2019-05-19T18:59:00Z">
                <w:rPr>
                  <w:ins w:id="541" w:author="Usuario de Microsoft Office" w:date="2019-05-19T18:57:00Z"/>
                </w:rPr>
              </w:rPrChange>
            </w:rPr>
          </w:pPr>
        </w:p>
        <w:p w14:paraId="7ECED830" w14:textId="77777777" w:rsidR="002479AF" w:rsidRPr="00AC2F47" w:rsidRDefault="002479AF">
          <w:pPr>
            <w:rPr>
              <w:sz w:val="32"/>
              <w:rPrChange w:id="542" w:author="Usuario de Microsoft Office" w:date="2019-05-19T18:59:00Z">
                <w:rPr/>
              </w:rPrChange>
            </w:rPr>
            <w:pPrChange w:id="543" w:author="Usuario de Microsoft Office" w:date="2019-05-19T18:57:00Z">
              <w:pPr>
                <w:pStyle w:val="Ttulo2"/>
                <w:framePr w:wrap="around" w:vAnchor="page" w:hAnchor="page" w:yAlign="bottom"/>
                <w:spacing w:before="0" w:beforeAutospacing="0" w:after="0" w:afterAutospacing="0"/>
                <w:suppressOverlap/>
                <w:textAlignment w:val="baseline"/>
              </w:pPr>
            </w:pPrChange>
          </w:pPr>
        </w:p>
      </w:tc>
      <w:tc>
        <w:tcPr>
          <w:tcW w:w="4078" w:type="dxa"/>
          <w:shd w:val="clear" w:color="auto" w:fill="2A6CF1"/>
        </w:tcPr>
        <w:p w14:paraId="6E842738" w14:textId="5580606A" w:rsidR="002479AF" w:rsidRPr="00DE0519" w:rsidRDefault="00D22E7E" w:rsidP="00F93AF4">
          <w:pPr>
            <w:pStyle w:val="Piedepgina"/>
            <w:jc w:val="center"/>
            <w:rPr>
              <w:rFonts w:ascii="IBM Plex Sans" w:hAnsi="IBM Plex Sans"/>
              <w:color w:val="FFFFFF" w:themeColor="background1"/>
              <w:sz w:val="20"/>
              <w:szCs w:val="20"/>
            </w:rPr>
          </w:pP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t xml:space="preserve">Página 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begin"/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instrText xml:space="preserve"> PAGE  \* MERGEFORMAT </w:instrTex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separate"/>
          </w:r>
          <w:r w:rsidR="00784CB5">
            <w:rPr>
              <w:rFonts w:ascii="IBM Plex Sans" w:hAnsi="IBM Plex Sans"/>
              <w:noProof/>
              <w:color w:val="FFFFFF" w:themeColor="background1"/>
              <w:sz w:val="20"/>
              <w:szCs w:val="20"/>
            </w:rPr>
            <w:t>1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end"/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t xml:space="preserve"> de 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begin"/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instrText xml:space="preserve"> NUMPAGES  \* MERGEFORMAT </w:instrTex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separate"/>
          </w:r>
          <w:r w:rsidR="00784CB5">
            <w:rPr>
              <w:rFonts w:ascii="IBM Plex Sans" w:hAnsi="IBM Plex Sans"/>
              <w:noProof/>
              <w:color w:val="FFFFFF" w:themeColor="background1"/>
              <w:sz w:val="20"/>
              <w:szCs w:val="20"/>
            </w:rPr>
            <w:t>1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end"/>
          </w:r>
        </w:p>
      </w:tc>
      <w:tc>
        <w:tcPr>
          <w:tcW w:w="4079" w:type="dxa"/>
          <w:shd w:val="clear" w:color="auto" w:fill="2A6CF1"/>
          <w:tcMar>
            <w:right w:w="340" w:type="dxa"/>
          </w:tcMar>
        </w:tcPr>
        <w:p w14:paraId="5EE17AA4" w14:textId="0D95199A" w:rsidR="002479AF" w:rsidRDefault="006905EF" w:rsidP="00F93AF4">
          <w:pPr>
            <w:pStyle w:val="Piedepgina"/>
            <w:jc w:val="right"/>
          </w:pPr>
          <w:r>
            <w:rPr>
              <w:noProof/>
              <w:lang w:eastAsia="es-ES_tradnl"/>
            </w:rPr>
            <w:t xml:space="preserve"> </w:t>
          </w:r>
          <w:r w:rsidRPr="006905EF">
            <w:rPr>
              <w:noProof/>
              <w:lang w:eastAsia="es-ES_tradnl"/>
            </w:rPr>
            <w:drawing>
              <wp:inline distT="0" distB="0" distL="0" distR="0" wp14:anchorId="5448632E" wp14:editId="7682BE0A">
                <wp:extent cx="532800" cy="216000"/>
                <wp:effectExtent l="0" t="0" r="635" b="12700"/>
                <wp:docPr id="29" name="Imagen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28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CBB8D8B" w14:textId="77777777" w:rsidR="002479AF" w:rsidRDefault="002479A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A686C6" w14:textId="77777777" w:rsidR="004D44A8" w:rsidRDefault="004D44A8" w:rsidP="00D64E57">
      <w:r>
        <w:separator/>
      </w:r>
    </w:p>
  </w:footnote>
  <w:footnote w:type="continuationSeparator" w:id="0">
    <w:p w14:paraId="63E04E16" w14:textId="77777777" w:rsidR="004D44A8" w:rsidRDefault="004D44A8" w:rsidP="00D64E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12325" w:type="dxa"/>
      <w:tblInd w:w="-169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000000" w:themeFill="text1"/>
      <w:tblLook w:val="04A0" w:firstRow="1" w:lastRow="0" w:firstColumn="1" w:lastColumn="0" w:noHBand="0" w:noVBand="1"/>
    </w:tblPr>
    <w:tblGrid>
      <w:gridCol w:w="12325"/>
    </w:tblGrid>
    <w:tr w:rsidR="004E5D4B" w14:paraId="640D1504" w14:textId="77777777" w:rsidTr="00E56195">
      <w:trPr>
        <w:trHeight w:val="907"/>
      </w:trPr>
      <w:tc>
        <w:tcPr>
          <w:tcW w:w="12325" w:type="dxa"/>
          <w:shd w:val="clear" w:color="auto" w:fill="2A6CF1"/>
          <w:tcMar>
            <w:left w:w="0" w:type="dxa"/>
            <w:right w:w="0" w:type="dxa"/>
          </w:tcMar>
          <w:vAlign w:val="center"/>
        </w:tcPr>
        <w:p w14:paraId="61A97177" w14:textId="5E7B137F" w:rsidR="006905EF" w:rsidRDefault="006905EF" w:rsidP="00E56195">
          <w:pPr>
            <w:pStyle w:val="Ttulo1"/>
            <w:spacing w:before="0"/>
            <w:jc w:val="center"/>
            <w:textAlignment w:val="baseline"/>
            <w:rPr>
              <w:rFonts w:ascii="Helvetica Neue" w:eastAsia="Times New Roman" w:hAnsi="Helvetica Neue"/>
              <w:color w:val="FFFFFF"/>
              <w:sz w:val="48"/>
              <w:szCs w:val="48"/>
              <w:lang w:eastAsia="es-ES_tradnl"/>
            </w:rPr>
          </w:pPr>
          <w:proofErr w:type="spellStart"/>
          <w:r>
            <w:rPr>
              <w:rFonts w:ascii="Helvetica Neue" w:eastAsia="Times New Roman" w:hAnsi="Helvetica Neue"/>
              <w:color w:val="FFFFFF"/>
              <w:bdr w:val="none" w:sz="0" w:space="0" w:color="auto" w:frame="1"/>
            </w:rPr>
            <w:t>think</w:t>
          </w:r>
          <w:proofErr w:type="spellEnd"/>
          <w:r>
            <w:rPr>
              <w:rStyle w:val="apple-converted-space"/>
              <w:rFonts w:ascii="Helvetica Neue" w:eastAsia="Times New Roman" w:hAnsi="Helvetica Neue"/>
              <w:b/>
              <w:bCs/>
              <w:color w:val="FFFFFF"/>
            </w:rPr>
            <w:t> </w:t>
          </w:r>
          <w:r>
            <w:rPr>
              <w:rFonts w:ascii="Helvetica Neue" w:eastAsia="Times New Roman" w:hAnsi="Helvetica Neue"/>
              <w:b/>
              <w:bCs/>
              <w:color w:val="FFFFFF"/>
            </w:rPr>
            <w:t>Summit</w:t>
          </w:r>
          <w:r w:rsidR="00E56195">
            <w:rPr>
              <w:rFonts w:ascii="Helvetica Neue" w:eastAsia="Times New Roman" w:hAnsi="Helvetica Neue"/>
              <w:b/>
              <w:bCs/>
              <w:color w:val="FFFFFF"/>
            </w:rPr>
            <w:t xml:space="preserve"> 2019                                                                                   </w:t>
          </w:r>
          <w:r w:rsidR="00E56195" w:rsidRPr="00E56195">
            <w:rPr>
              <w:rFonts w:ascii="Helvetica Neue" w:eastAsia="Times New Roman" w:hAnsi="Helvetica Neue"/>
              <w:b/>
              <w:bCs/>
              <w:noProof/>
              <w:color w:val="FFFFFF"/>
              <w:lang w:eastAsia="es-ES_tradnl"/>
            </w:rPr>
            <w:drawing>
              <wp:inline distT="0" distB="0" distL="0" distR="0" wp14:anchorId="2EF622E7" wp14:editId="34DB4D58">
                <wp:extent cx="468614" cy="648000"/>
                <wp:effectExtent l="0" t="0" r="0" b="0"/>
                <wp:docPr id="6" name="Picture 35" descr="avatar_purpl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35" descr="avatar_purpl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3726" t="-50980"/>
                        <a:stretch/>
                      </pic:blipFill>
                      <pic:spPr bwMode="auto">
                        <a:xfrm>
                          <a:off x="0" y="0"/>
                          <a:ext cx="468614" cy="648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EA5A738" w14:textId="37A11F63" w:rsidR="004E5D4B" w:rsidRDefault="004E5D4B" w:rsidP="00E56195">
          <w:pPr>
            <w:pStyle w:val="Encabezado"/>
            <w:ind w:left="312" w:right="425"/>
            <w:jc w:val="center"/>
          </w:pPr>
        </w:p>
      </w:tc>
    </w:tr>
  </w:tbl>
  <w:p w14:paraId="4C2C5F7E" w14:textId="77777777" w:rsidR="004E5D4B" w:rsidRDefault="004E5D4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D1057"/>
    <w:multiLevelType w:val="multilevel"/>
    <w:tmpl w:val="FF502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7019CA"/>
    <w:multiLevelType w:val="multilevel"/>
    <w:tmpl w:val="FFF2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6B23C5"/>
    <w:multiLevelType w:val="multilevel"/>
    <w:tmpl w:val="FFF2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105805"/>
    <w:multiLevelType w:val="hybridMultilevel"/>
    <w:tmpl w:val="1A220EE6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A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A000F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58E625F"/>
    <w:multiLevelType w:val="hybridMultilevel"/>
    <w:tmpl w:val="71AE7DAA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8F9AA702">
      <w:start w:val="1"/>
      <w:numFmt w:val="lowerLetter"/>
      <w:lvlText w:val="%2."/>
      <w:lvlJc w:val="left"/>
      <w:pPr>
        <w:ind w:left="1080" w:hanging="360"/>
      </w:pPr>
      <w:rPr>
        <w:rFonts w:ascii="IBM Plex Sans" w:hAnsi="IBM Plex Sans" w:hint="default"/>
        <w:b w:val="0"/>
        <w:i w:val="0"/>
        <w:color w:val="000000" w:themeColor="text1"/>
        <w:sz w:val="22"/>
      </w:rPr>
    </w:lvl>
    <w:lvl w:ilvl="2" w:tplc="040A001B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13329C5"/>
    <w:multiLevelType w:val="hybridMultilevel"/>
    <w:tmpl w:val="585408F0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A001B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3A87B01"/>
    <w:multiLevelType w:val="multilevel"/>
    <w:tmpl w:val="3752BE2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IBM Plex Sans" w:hAnsi="IBM Plex Sans" w:hint="default"/>
        <w:color w:val="000000" w:themeColor="text1"/>
        <w:sz w:val="22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807250C"/>
    <w:multiLevelType w:val="multilevel"/>
    <w:tmpl w:val="D0365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  <w:color w:val="000000" w:themeColor="text1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8" w15:restartNumberingAfterBreak="0">
    <w:nsid w:val="3B6308B4"/>
    <w:multiLevelType w:val="multilevel"/>
    <w:tmpl w:val="30C20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F958FD"/>
    <w:multiLevelType w:val="multilevel"/>
    <w:tmpl w:val="8FF674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659135D"/>
    <w:multiLevelType w:val="multilevel"/>
    <w:tmpl w:val="F3E41F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516565C3"/>
    <w:multiLevelType w:val="multilevel"/>
    <w:tmpl w:val="D0365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  <w:color w:val="000000" w:themeColor="text1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2" w15:restartNumberingAfterBreak="0">
    <w:nsid w:val="685A21ED"/>
    <w:multiLevelType w:val="hybridMultilevel"/>
    <w:tmpl w:val="5C98AB30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 w:tplc="040A000F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AAE4970"/>
    <w:multiLevelType w:val="multilevel"/>
    <w:tmpl w:val="8FF674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8"/>
  </w:num>
  <w:num w:numId="3">
    <w:abstractNumId w:val="10"/>
  </w:num>
  <w:num w:numId="4">
    <w:abstractNumId w:val="2"/>
  </w:num>
  <w:num w:numId="5">
    <w:abstractNumId w:val="1"/>
  </w:num>
  <w:num w:numId="6">
    <w:abstractNumId w:val="4"/>
  </w:num>
  <w:num w:numId="7">
    <w:abstractNumId w:val="5"/>
  </w:num>
  <w:num w:numId="8">
    <w:abstractNumId w:val="3"/>
  </w:num>
  <w:num w:numId="9">
    <w:abstractNumId w:val="12"/>
  </w:num>
  <w:num w:numId="10">
    <w:abstractNumId w:val="9"/>
  </w:num>
  <w:num w:numId="11">
    <w:abstractNumId w:val="13"/>
  </w:num>
  <w:num w:numId="12">
    <w:abstractNumId w:val="6"/>
  </w:num>
  <w:num w:numId="13">
    <w:abstractNumId w:val="7"/>
  </w:num>
  <w:num w:numId="14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Usuario de Microsoft Office">
    <w15:presenceInfo w15:providerId="None" w15:userId="Usuario de Microsoft Office"/>
  </w15:person>
  <w15:person w15:author="Luis Alberto Baez Flores">
    <w15:presenceInfo w15:providerId="None" w15:userId="Luis Alberto Baez Flore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proofState w:spelling="clean" w:grammar="clean"/>
  <w:trackRevisions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3224"/>
    <w:rsid w:val="00037C78"/>
    <w:rsid w:val="0008213D"/>
    <w:rsid w:val="00090031"/>
    <w:rsid w:val="000E0A50"/>
    <w:rsid w:val="001245A5"/>
    <w:rsid w:val="00172571"/>
    <w:rsid w:val="001919F0"/>
    <w:rsid w:val="001A59C9"/>
    <w:rsid w:val="00227CC4"/>
    <w:rsid w:val="002479AF"/>
    <w:rsid w:val="00255E42"/>
    <w:rsid w:val="00282421"/>
    <w:rsid w:val="00293725"/>
    <w:rsid w:val="00293AA7"/>
    <w:rsid w:val="002B3956"/>
    <w:rsid w:val="00311904"/>
    <w:rsid w:val="003246F4"/>
    <w:rsid w:val="003445AE"/>
    <w:rsid w:val="00362C6A"/>
    <w:rsid w:val="003D38C8"/>
    <w:rsid w:val="003F5206"/>
    <w:rsid w:val="00410C35"/>
    <w:rsid w:val="004366E3"/>
    <w:rsid w:val="00495FF0"/>
    <w:rsid w:val="004D44A8"/>
    <w:rsid w:val="004E5D4B"/>
    <w:rsid w:val="004F09EF"/>
    <w:rsid w:val="00534A10"/>
    <w:rsid w:val="00551891"/>
    <w:rsid w:val="0059483B"/>
    <w:rsid w:val="005F6CFF"/>
    <w:rsid w:val="006277B6"/>
    <w:rsid w:val="006467BC"/>
    <w:rsid w:val="00661ACE"/>
    <w:rsid w:val="006905EF"/>
    <w:rsid w:val="006B3176"/>
    <w:rsid w:val="00700841"/>
    <w:rsid w:val="00707AED"/>
    <w:rsid w:val="00734208"/>
    <w:rsid w:val="007651A2"/>
    <w:rsid w:val="00784984"/>
    <w:rsid w:val="00784CB5"/>
    <w:rsid w:val="007A3DB6"/>
    <w:rsid w:val="007D51C2"/>
    <w:rsid w:val="007D64A5"/>
    <w:rsid w:val="007F0A01"/>
    <w:rsid w:val="008856CF"/>
    <w:rsid w:val="00891DD3"/>
    <w:rsid w:val="008B478B"/>
    <w:rsid w:val="008C5B5A"/>
    <w:rsid w:val="008D576E"/>
    <w:rsid w:val="0090712B"/>
    <w:rsid w:val="00995AFE"/>
    <w:rsid w:val="009B0615"/>
    <w:rsid w:val="009B6852"/>
    <w:rsid w:val="009D6164"/>
    <w:rsid w:val="00A41CD0"/>
    <w:rsid w:val="00A527AB"/>
    <w:rsid w:val="00A61569"/>
    <w:rsid w:val="00A82FF4"/>
    <w:rsid w:val="00A96BF9"/>
    <w:rsid w:val="00AB4E19"/>
    <w:rsid w:val="00AC2F47"/>
    <w:rsid w:val="00AF50B1"/>
    <w:rsid w:val="00AF53D2"/>
    <w:rsid w:val="00AF6F90"/>
    <w:rsid w:val="00B213E0"/>
    <w:rsid w:val="00B409F9"/>
    <w:rsid w:val="00B51B07"/>
    <w:rsid w:val="00B71528"/>
    <w:rsid w:val="00B822F0"/>
    <w:rsid w:val="00B94039"/>
    <w:rsid w:val="00BB6702"/>
    <w:rsid w:val="00BF215A"/>
    <w:rsid w:val="00BF7E59"/>
    <w:rsid w:val="00C16729"/>
    <w:rsid w:val="00C23A4F"/>
    <w:rsid w:val="00C43224"/>
    <w:rsid w:val="00C5709A"/>
    <w:rsid w:val="00C77DD6"/>
    <w:rsid w:val="00C81096"/>
    <w:rsid w:val="00CB659C"/>
    <w:rsid w:val="00CC2C23"/>
    <w:rsid w:val="00CE3FC3"/>
    <w:rsid w:val="00D0509E"/>
    <w:rsid w:val="00D22E7E"/>
    <w:rsid w:val="00D36275"/>
    <w:rsid w:val="00D64E57"/>
    <w:rsid w:val="00DC333C"/>
    <w:rsid w:val="00DC4DFE"/>
    <w:rsid w:val="00DD3C7B"/>
    <w:rsid w:val="00DE0519"/>
    <w:rsid w:val="00DE0EB6"/>
    <w:rsid w:val="00E56195"/>
    <w:rsid w:val="00E854AC"/>
    <w:rsid w:val="00EA54D7"/>
    <w:rsid w:val="00EC647D"/>
    <w:rsid w:val="00ED0D7B"/>
    <w:rsid w:val="00EF0289"/>
    <w:rsid w:val="00F100D3"/>
    <w:rsid w:val="00F81C23"/>
    <w:rsid w:val="00F876C3"/>
    <w:rsid w:val="00F93AF4"/>
    <w:rsid w:val="00F96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AACA6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3FC3"/>
  </w:style>
  <w:style w:type="paragraph" w:styleId="Ttulo1">
    <w:name w:val="heading 1"/>
    <w:basedOn w:val="Normal"/>
    <w:next w:val="Normal"/>
    <w:link w:val="Ttulo1Car"/>
    <w:uiPriority w:val="9"/>
    <w:qFormat/>
    <w:rsid w:val="006905E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9B0615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43224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C43224"/>
    <w:rPr>
      <w:b/>
      <w:bCs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59483B"/>
    <w:rPr>
      <w:rFonts w:ascii="Times New Roman" w:hAnsi="Times New Roman"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59483B"/>
    <w:rPr>
      <w:rFonts w:ascii="Times New Roman" w:hAnsi="Times New Roman" w:cs="Times New Roman"/>
    </w:rPr>
  </w:style>
  <w:style w:type="paragraph" w:styleId="Encabezado">
    <w:name w:val="header"/>
    <w:basedOn w:val="Normal"/>
    <w:link w:val="EncabezadoCar"/>
    <w:uiPriority w:val="99"/>
    <w:unhideWhenUsed/>
    <w:rsid w:val="00D64E57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64E57"/>
  </w:style>
  <w:style w:type="paragraph" w:styleId="Piedepgina">
    <w:name w:val="footer"/>
    <w:basedOn w:val="Normal"/>
    <w:link w:val="PiedepginaCar"/>
    <w:uiPriority w:val="99"/>
    <w:unhideWhenUsed/>
    <w:rsid w:val="00D64E5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64E57"/>
  </w:style>
  <w:style w:type="table" w:styleId="Tablaconcuadrcula">
    <w:name w:val="Table Grid"/>
    <w:basedOn w:val="Tablanormal"/>
    <w:uiPriority w:val="39"/>
    <w:rsid w:val="004E5D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E5D4B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F81C23"/>
    <w:rPr>
      <w:color w:val="954F72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61ACE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1ACE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34208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34208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34208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34208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34208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9B0615"/>
    <w:rPr>
      <w:rFonts w:ascii="Times New Roman" w:hAnsi="Times New Roman" w:cs="Times New Roman"/>
      <w:b/>
      <w:bCs/>
      <w:sz w:val="36"/>
      <w:szCs w:val="36"/>
      <w:lang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6905E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pple-converted-space">
    <w:name w:val="apple-converted-space"/>
    <w:basedOn w:val="Fuentedeprrafopredeter"/>
    <w:rsid w:val="006905EF"/>
  </w:style>
  <w:style w:type="character" w:styleId="Mencinsinresolver">
    <w:name w:val="Unresolved Mention"/>
    <w:basedOn w:val="Fuentedeprrafopredeter"/>
    <w:uiPriority w:val="99"/>
    <w:rsid w:val="002824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64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42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08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57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28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72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192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94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952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1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52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980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07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380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69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31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6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748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3738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42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16/09/relationships/commentsIds" Target="commentsId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2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A69EEF788F59948AB901A313292EA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6FA3CC-81B0-194C-8494-C169B78C8220}"/>
      </w:docPartPr>
      <w:docPartBody>
        <w:p w:rsidR="00272931" w:rsidRDefault="00233C0B" w:rsidP="00233C0B">
          <w:pPr>
            <w:pStyle w:val="BA69EEF788F59948AB901A313292EA6D"/>
          </w:pPr>
          <w: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IBM Plex Sans">
    <w:panose1 w:val="020B0503050000000000"/>
    <w:charset w:val="4D"/>
    <w:family w:val="swiss"/>
    <w:notTrueType/>
    <w:pitch w:val="variable"/>
    <w:sig w:usb0="A000026F" w:usb1="5000207B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BM Plex Sans Medium">
    <w:panose1 w:val="020B0703050000000000"/>
    <w:charset w:val="4D"/>
    <w:family w:val="swiss"/>
    <w:notTrueType/>
    <w:pitch w:val="variable"/>
    <w:sig w:usb0="A000026F" w:usb1="5000207B" w:usb2="00000000" w:usb3="00000000" w:csb0="0000019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3C0B"/>
    <w:rsid w:val="00233C0B"/>
    <w:rsid w:val="00272931"/>
    <w:rsid w:val="002D734D"/>
    <w:rsid w:val="003D6933"/>
    <w:rsid w:val="0042513A"/>
    <w:rsid w:val="004308E6"/>
    <w:rsid w:val="004C67F0"/>
    <w:rsid w:val="005602BF"/>
    <w:rsid w:val="007B27C9"/>
    <w:rsid w:val="009620DD"/>
    <w:rsid w:val="00B07131"/>
    <w:rsid w:val="00DE381E"/>
    <w:rsid w:val="00E60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F38CED2C5E0A640B41795F768158790">
    <w:name w:val="FF38CED2C5E0A640B41795F768158790"/>
    <w:rsid w:val="00233C0B"/>
  </w:style>
  <w:style w:type="paragraph" w:customStyle="1" w:styleId="F9B92231A09F714E92AD75245A55CF86">
    <w:name w:val="F9B92231A09F714E92AD75245A55CF86"/>
    <w:rsid w:val="00233C0B"/>
  </w:style>
  <w:style w:type="paragraph" w:customStyle="1" w:styleId="CF3AEFEFB0BD46448DFCC10D2BC7E362">
    <w:name w:val="CF3AEFEFB0BD46448DFCC10D2BC7E362"/>
    <w:rsid w:val="00233C0B"/>
  </w:style>
  <w:style w:type="paragraph" w:customStyle="1" w:styleId="BA69EEF788F59948AB901A313292EA6D">
    <w:name w:val="BA69EEF788F59948AB901A313292EA6D"/>
    <w:rsid w:val="00233C0B"/>
  </w:style>
  <w:style w:type="paragraph" w:customStyle="1" w:styleId="DC1D1414A10AE941B732FACBF2094CF6">
    <w:name w:val="DC1D1414A10AE941B732FACBF2094CF6"/>
    <w:rsid w:val="00233C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86AC1D1-7CDE-014A-8D61-ADBA79C98D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1547</Words>
  <Characters>8513</Characters>
  <Application>Microsoft Office Word</Application>
  <DocSecurity>0</DocSecurity>
  <Lines>70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59</vt:i4>
      </vt:variant>
    </vt:vector>
  </HeadingPairs>
  <TitlesOfParts>
    <vt:vector size="60" baseType="lpstr">
      <vt:lpstr/>
      <vt:lpstr>Pre-requisito:</vt:lpstr>
      <vt:lpstr>Debes tener una cuenta en GitHub</vt:lpstr>
      <vt:lpstr>Debes tener instalado Nodejs versión: 8.11.4.</vt:lpstr>
      <vt:lpstr>Si no lo tienes ingresa a la página https://nodejs.org/es/download/</vt:lpstr>
      <vt:lpstr>Realiza la instalación conforme a las instrucciones.</vt:lpstr>
      <vt:lpstr/>
      <vt:lpstr/>
      <vt:lpstr/>
      <vt:lpstr>Instructivo de la actividad:</vt:lpstr>
      <vt:lpstr>Paso 1: Descargar y ejecutar el código del chat</vt:lpstr>
      <vt:lpstr>Ingresar a git clone https://github.ibm.com/baezla/ChatWatson </vt:lpstr>
      <vt:lpstr>Selecciona la opción Clone or download y descarga el ZIP con la opción Download </vt:lpstr>
      <vt:lpstr/>
      <vt:lpstr>/ </vt:lpstr>
      <vt:lpstr>Ve a la carpeta donde se guardó la descarga y descomprime el .ZIP.</vt:lpstr>
      <vt:lpstr>Abre tu terminal y debes navegar a la carpeta donde descomprimiste el ZIP y ejec</vt:lpstr>
      <vt:lpstr/>
      <vt:lpstr>/ </vt:lpstr>
      <vt:lpstr/>
      <vt:lpstr>Se iniciará la instalación y estará completa cuando te indique que se todo se en</vt:lpstr>
      <vt:lpstr>Ve a tu browser e ingresa localhost:3000</vt:lpstr>
      <vt:lpstr>Se abrirá la página que estarás utilizando para conversar con tu asistente.</vt:lpstr>
      <vt:lpstr/>
      <vt:lpstr>/</vt:lpstr>
      <vt:lpstr/>
      <vt:lpstr>Paso 2: Configurar credenciales de Assistant</vt:lpstr>
      <vt:lpstr>Ingresa nuevamente a tu cuenta de IBM Cloud en la página https://console.bluemix</vt:lpstr>
      <vt:lpstr/>
      <vt:lpstr>Al ingresar te llevara a tu panel de control de tu cuenta. Dentro de la sección </vt:lpstr>
      <vt:lpstr/>
      <vt:lpstr>/</vt:lpstr>
      <vt:lpstr/>
      <vt:lpstr>Selecciona la opción de crear un nuevo Assistant.</vt:lpstr>
      <vt:lpstr>Selecciona el Skill que creaste durante el taller.</vt:lpstr>
      <vt:lpstr/>
      <vt:lpstr>/</vt:lpstr>
      <vt:lpstr/>
      <vt:lpstr>/</vt:lpstr>
      <vt:lpstr/>
      <vt:lpstr>Al dar click se creará el asistente asociado al skill que creaste. En la pantall</vt:lpstr>
      <vt:lpstr/>
      <vt:lpstr>/</vt:lpstr>
      <vt:lpstr/>
      <vt:lpstr>Llegarás a la pantalla de detalle y selecciona la pestaña API Details. Aquí enco</vt:lpstr>
      <vt:lpstr/>
      <vt:lpstr>/</vt:lpstr>
      <vt:lpstr/>
      <vt:lpstr>Debes abrir el archivo .env (que se encuentra en la raíz del proyecto) y ahí deb</vt:lpstr>
      <vt:lpstr/>
      <vt:lpstr>/ </vt:lpstr>
      <vt:lpstr/>
      <vt:lpstr>Paso 3: ¡Conversa con tu asistente!</vt:lpstr>
      <vt:lpstr>Ahora ve a la terminal y presionar Ctrl+C para terminar el proceso de Nodejs.</vt:lpstr>
      <vt:lpstr>Ejecuta el comando npm start de nuevo.</vt:lpstr>
      <vt:lpstr>Ve a tu browser e ingresa localhost:3000</vt:lpstr>
      <vt:lpstr/>
      <vt:lpstr>/</vt:lpstr>
      <vt:lpstr/>
      <vt:lpstr>¡Listo! Conversa con tu asistente. Esperamos que este manual te haya sido útil y</vt:lpstr>
    </vt:vector>
  </TitlesOfParts>
  <Company/>
  <LinksUpToDate>false</LinksUpToDate>
  <CharactersWithSpaces>10040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Luis Alberto Baez Flores</cp:lastModifiedBy>
  <cp:revision>6</cp:revision>
  <cp:lastPrinted>2019-05-22T01:49:00Z</cp:lastPrinted>
  <dcterms:created xsi:type="dcterms:W3CDTF">2019-05-22T01:50:00Z</dcterms:created>
  <dcterms:modified xsi:type="dcterms:W3CDTF">2019-05-22T04:06:00Z</dcterms:modified>
</cp:coreProperties>
</file>